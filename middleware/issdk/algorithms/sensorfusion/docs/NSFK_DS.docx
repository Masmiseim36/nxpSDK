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PlainTable41"/>
        <w:tblpPr w:leftFromText="187" w:rightFromText="187" w:vertAnchor="page" w:tblpY="721"/>
        <w:tblOverlap w:val="never"/>
        <w:tblW w:w="0" w:type="auto"/>
        <w:tblCellMar>
          <w:left w:w="0" w:type="dxa"/>
          <w:right w:w="0" w:type="dxa"/>
        </w:tblCellMar>
        <w:tblLook w:val="0600" w:firstRow="0" w:lastRow="0" w:firstColumn="0" w:lastColumn="0" w:noHBand="1" w:noVBand="1"/>
      </w:tblPr>
      <w:tblGrid>
        <w:gridCol w:w="10070"/>
      </w:tblGrid>
      <w:tr w:rsidR="00780768" w:rsidTr="003E7190">
        <w:trPr>
          <w:cantSplit/>
          <w:trHeight w:val="1944"/>
        </w:trPr>
        <w:tc>
          <w:tcPr>
            <w:tcW w:w="10070" w:type="dxa"/>
          </w:tcPr>
          <w:p w:rsidR="00780768" w:rsidRPr="00256716" w:rsidRDefault="00276D88" w:rsidP="003E7190">
            <w:pPr>
              <w:pStyle w:val="Header"/>
            </w:pPr>
            <w:r>
              <w:rPr>
                <w:rStyle w:val="Bold"/>
              </w:rPr>
              <w:t>NXP</w:t>
            </w:r>
            <w:r w:rsidR="00780768" w:rsidRPr="000262D6">
              <w:rPr>
                <w:rStyle w:val="Bold"/>
              </w:rPr>
              <w:t xml:space="preserve"> Semiconductor</w:t>
            </w:r>
            <w:r w:rsidR="00B87BE9">
              <w:rPr>
                <w:rStyle w:val="Bold"/>
              </w:rPr>
              <w:t>s</w:t>
            </w:r>
            <w:r w:rsidR="00780768">
              <w:tab/>
              <w:t xml:space="preserve">Document Number: </w:t>
            </w:r>
            <w:r w:rsidRPr="006A779A">
              <w:rPr>
                <w:rStyle w:val="DocNum"/>
                <w:bdr w:val="none" w:sz="0" w:space="0" w:color="auto"/>
              </w:rPr>
              <w:t>NSFK</w:t>
            </w:r>
            <w:r w:rsidR="00513B2F" w:rsidRPr="006A779A">
              <w:rPr>
                <w:rStyle w:val="DocNum"/>
                <w:bdr w:val="none" w:sz="0" w:space="0" w:color="auto"/>
              </w:rPr>
              <w:t>_DS</w:t>
            </w:r>
          </w:p>
          <w:p w:rsidR="001F71FF" w:rsidRDefault="00513B2F" w:rsidP="00BD398B">
            <w:pPr>
              <w:pStyle w:val="Header"/>
            </w:pPr>
            <w:r>
              <w:t>DATA SHEET</w:t>
            </w:r>
            <w:del w:id="1" w:author="Stanley Mike-RMPE01" w:date="2017-05-16T11:16:00Z">
              <w:r w:rsidDel="00685A9D">
                <w:delText>: PRODUCT PREVIEW</w:delText>
              </w:r>
            </w:del>
            <w:r w:rsidR="00780768" w:rsidRPr="00256716">
              <w:tab/>
            </w:r>
            <w:r w:rsidR="00066041" w:rsidRPr="006A779A">
              <w:rPr>
                <w:rStyle w:val="RevNum"/>
                <w:bdr w:val="none" w:sz="0" w:space="0" w:color="auto"/>
              </w:rPr>
              <w:t xml:space="preserve">Rev. </w:t>
            </w:r>
            <w:del w:id="2" w:author="Stanley Mike-RMPE01" w:date="2017-05-16T11:17:00Z">
              <w:r w:rsidR="00A7508D" w:rsidRPr="006A779A" w:rsidDel="00685A9D">
                <w:rPr>
                  <w:rStyle w:val="RevNum"/>
                  <w:bdr w:val="none" w:sz="0" w:space="0" w:color="auto"/>
                </w:rPr>
                <w:delText>0.</w:delText>
              </w:r>
              <w:r w:rsidR="003F2225" w:rsidDel="00685A9D">
                <w:rPr>
                  <w:rStyle w:val="RevNum"/>
                  <w:bdr w:val="none" w:sz="0" w:space="0" w:color="auto"/>
                </w:rPr>
                <w:delText>9</w:delText>
              </w:r>
            </w:del>
            <w:ins w:id="3" w:author="Stanley Mike-RMPE01" w:date="2017-05-16T11:17:00Z">
              <w:r w:rsidR="00685A9D">
                <w:rPr>
                  <w:rStyle w:val="RevNum"/>
                  <w:bdr w:val="none" w:sz="0" w:space="0" w:color="auto"/>
                </w:rPr>
                <w:t>1.0</w:t>
              </w:r>
            </w:ins>
            <w:r w:rsidR="00066041" w:rsidRPr="00686DBE">
              <w:t>,</w:t>
            </w:r>
            <w:r w:rsidR="00066041">
              <w:t xml:space="preserve"> </w:t>
            </w:r>
            <w:del w:id="4" w:author="Stanley Mike-RMPE01" w:date="2017-05-16T11:17:00Z">
              <w:r w:rsidR="003F2225" w:rsidDel="00685A9D">
                <w:rPr>
                  <w:rStyle w:val="DateMYYYY"/>
                  <w:bdr w:val="none" w:sz="0" w:space="0" w:color="auto"/>
                </w:rPr>
                <w:delText>1</w:delText>
              </w:r>
              <w:r w:rsidR="00BD398B" w:rsidDel="00685A9D">
                <w:rPr>
                  <w:rStyle w:val="DateMYYYY"/>
                  <w:bdr w:val="none" w:sz="0" w:space="0" w:color="auto"/>
                </w:rPr>
                <w:delText>1</w:delText>
              </w:r>
              <w:r w:rsidR="00333294" w:rsidRPr="006A779A" w:rsidDel="00685A9D">
                <w:rPr>
                  <w:rStyle w:val="DateMYYYY"/>
                  <w:bdr w:val="none" w:sz="0" w:space="0" w:color="auto"/>
                </w:rPr>
                <w:delText>/2016</w:delText>
              </w:r>
            </w:del>
            <w:ins w:id="5" w:author="Stanley Mike-RMPE01" w:date="2017-05-16T11:17:00Z">
              <w:r w:rsidR="00685A9D">
                <w:rPr>
                  <w:rStyle w:val="DateMYYYY"/>
                  <w:bdr w:val="none" w:sz="0" w:space="0" w:color="auto"/>
                </w:rPr>
                <w:t>5/2017</w:t>
              </w:r>
            </w:ins>
          </w:p>
        </w:tc>
      </w:tr>
      <w:tr w:rsidR="002178F5" w:rsidTr="00CA6405">
        <w:trPr>
          <w:cantSplit/>
          <w:trHeight w:hRule="exact" w:val="2880"/>
        </w:trPr>
        <w:tc>
          <w:tcPr>
            <w:tcW w:w="10070" w:type="dxa"/>
          </w:tcPr>
          <w:p w:rsidR="002178F5" w:rsidRPr="009B02B9" w:rsidRDefault="00276D88" w:rsidP="00602F63">
            <w:pPr>
              <w:pStyle w:val="Title"/>
              <w:rPr>
                <w:sz w:val="40"/>
                <w:szCs w:val="40"/>
              </w:rPr>
            </w:pPr>
            <w:r>
              <w:rPr>
                <w:sz w:val="40"/>
                <w:szCs w:val="40"/>
              </w:rPr>
              <w:t>NXP</w:t>
            </w:r>
            <w:r w:rsidR="008A2BF0" w:rsidRPr="009B02B9">
              <w:rPr>
                <w:sz w:val="40"/>
                <w:szCs w:val="40"/>
              </w:rPr>
              <w:t xml:space="preserve"> Sensor Fusion </w:t>
            </w:r>
            <w:r w:rsidR="00513B2F" w:rsidRPr="009B02B9">
              <w:rPr>
                <w:sz w:val="40"/>
                <w:szCs w:val="40"/>
              </w:rPr>
              <w:t>Library for Kinetis</w:t>
            </w:r>
            <w:r w:rsidR="009B02B9" w:rsidRPr="009B02B9">
              <w:rPr>
                <w:sz w:val="40"/>
                <w:szCs w:val="40"/>
              </w:rPr>
              <w:t xml:space="preserve"> </w:t>
            </w:r>
            <w:ins w:id="6" w:author="Stanley Mike-RMPE01" w:date="2017-05-16T11:18:00Z">
              <w:r w:rsidR="00685A9D">
                <w:rPr>
                  <w:sz w:val="40"/>
                  <w:szCs w:val="40"/>
                </w:rPr>
                <w:t xml:space="preserve">&amp; LPC </w:t>
              </w:r>
            </w:ins>
            <w:r w:rsidR="009B02B9" w:rsidRPr="009B02B9">
              <w:rPr>
                <w:sz w:val="40"/>
                <w:szCs w:val="40"/>
              </w:rPr>
              <w:t>MCUs</w:t>
            </w:r>
          </w:p>
          <w:p w:rsidR="009B02B9" w:rsidRPr="009B02B9" w:rsidRDefault="009B02B9" w:rsidP="009B02B9">
            <w:r>
              <w:t xml:space="preserve">Updated for </w:t>
            </w:r>
            <w:r w:rsidR="00276D88">
              <w:t>NXP</w:t>
            </w:r>
            <w:r>
              <w:t xml:space="preserve"> Sensor Fusion Release </w:t>
            </w:r>
            <w:r w:rsidR="00A848B0">
              <w:t>7.</w:t>
            </w:r>
            <w:del w:id="7" w:author="Stanley Mike-RMPE01" w:date="2017-05-16T11:17:00Z">
              <w:r w:rsidR="00A848B0" w:rsidDel="00685A9D">
                <w:delText>10</w:delText>
              </w:r>
            </w:del>
            <w:ins w:id="8" w:author="Stanley Mike-RMPE01" w:date="2017-05-16T11:17:00Z">
              <w:r w:rsidR="00685A9D">
                <w:t>20</w:t>
              </w:r>
            </w:ins>
          </w:p>
          <w:p w:rsidR="00602F63" w:rsidRDefault="00602F63" w:rsidP="00D72621">
            <w:pPr>
              <w:pStyle w:val="EditorNote"/>
            </w:pPr>
            <w:r>
              <w:t xml:space="preserve">Self-covered template with </w:t>
            </w:r>
            <w:r w:rsidR="00573B81">
              <w:t>full-width</w:t>
            </w:r>
            <w:r>
              <w:t xml:space="preserve"> first page.</w:t>
            </w:r>
          </w:p>
          <w:p w:rsidR="00D72621" w:rsidRPr="00256716" w:rsidRDefault="00602F63" w:rsidP="004832DC">
            <w:pPr>
              <w:pStyle w:val="EditorNote"/>
            </w:pPr>
            <w:r>
              <w:t>8/26/2015</w:t>
            </w:r>
            <w:r w:rsidR="00D72621">
              <w:t xml:space="preserve"> </w:t>
            </w:r>
          </w:p>
        </w:tc>
      </w:tr>
    </w:tbl>
    <w:p w:rsidR="00CA6405" w:rsidRDefault="00CA6405" w:rsidP="00CA6405">
      <w:pPr>
        <w:pStyle w:val="Body"/>
      </w:pPr>
    </w:p>
    <w:sdt>
      <w:sdtPr>
        <w:rPr>
          <w:rFonts w:eastAsiaTheme="minorEastAsia"/>
          <w:b w:val="0"/>
        </w:rPr>
        <w:id w:val="-827281381"/>
        <w:docPartObj>
          <w:docPartGallery w:val="Table of Contents"/>
          <w:docPartUnique/>
        </w:docPartObj>
      </w:sdtPr>
      <w:sdtEndPr>
        <w:rPr>
          <w:bCs/>
          <w:noProof/>
        </w:rPr>
      </w:sdtEndPr>
      <w:sdtContent>
        <w:p w:rsidR="00BC3F3E" w:rsidRDefault="00BC3F3E">
          <w:pPr>
            <w:pStyle w:val="TOCHeading"/>
          </w:pPr>
          <w:r>
            <w:t>Contents</w:t>
          </w:r>
        </w:p>
        <w:p w:rsidR="00017B3E" w:rsidRDefault="00986AA8">
          <w:pPr>
            <w:pStyle w:val="TOC1"/>
            <w:rPr>
              <w:ins w:id="9" w:author="Stanley Mike-RMPE01" w:date="2017-05-25T13:36:00Z"/>
              <w:rFonts w:asciiTheme="minorHAnsi" w:hAnsiTheme="minorHAnsi"/>
              <w:b w:val="0"/>
            </w:rPr>
          </w:pPr>
          <w:r>
            <w:rPr>
              <w:b w:val="0"/>
            </w:rPr>
            <w:fldChar w:fldCharType="begin"/>
          </w:r>
          <w:r w:rsidR="00BC3F3E">
            <w:rPr>
              <w:b w:val="0"/>
            </w:rPr>
            <w:instrText xml:space="preserve"> TOC \o "1-3" \h \z \u \t "Heading 7,1,Heading 8,2" </w:instrText>
          </w:r>
          <w:r>
            <w:rPr>
              <w:b w:val="0"/>
            </w:rPr>
            <w:fldChar w:fldCharType="separate"/>
          </w:r>
          <w:ins w:id="10" w:author="Stanley Mike-RMPE01" w:date="2017-05-25T13:36:00Z">
            <w:r w:rsidR="00017B3E" w:rsidRPr="00807CD1">
              <w:rPr>
                <w:rStyle w:val="Hyperlink"/>
              </w:rPr>
              <w:fldChar w:fldCharType="begin"/>
            </w:r>
            <w:r w:rsidR="00017B3E" w:rsidRPr="00807CD1">
              <w:rPr>
                <w:rStyle w:val="Hyperlink"/>
              </w:rPr>
              <w:instrText xml:space="preserve"> </w:instrText>
            </w:r>
            <w:r w:rsidR="00017B3E">
              <w:instrText>HYPERLINK \l "_Toc483482721"</w:instrText>
            </w:r>
            <w:r w:rsidR="00017B3E" w:rsidRPr="00807CD1">
              <w:rPr>
                <w:rStyle w:val="Hyperlink"/>
              </w:rPr>
              <w:instrText xml:space="preserve"> </w:instrText>
            </w:r>
            <w:r w:rsidR="00017B3E" w:rsidRPr="00807CD1">
              <w:rPr>
                <w:rStyle w:val="Hyperlink"/>
              </w:rPr>
              <w:fldChar w:fldCharType="separate"/>
            </w:r>
            <w:r w:rsidR="00017B3E" w:rsidRPr="00807CD1">
              <w:rPr>
                <w:rStyle w:val="Hyperlink"/>
              </w:rPr>
              <w:t>1</w:t>
            </w:r>
            <w:r w:rsidR="00017B3E">
              <w:rPr>
                <w:rFonts w:asciiTheme="minorHAnsi" w:hAnsiTheme="minorHAnsi"/>
                <w:b w:val="0"/>
              </w:rPr>
              <w:tab/>
            </w:r>
            <w:r w:rsidR="00017B3E" w:rsidRPr="00807CD1">
              <w:rPr>
                <w:rStyle w:val="Hyperlink"/>
              </w:rPr>
              <w:t>Introduction</w:t>
            </w:r>
            <w:r w:rsidR="00017B3E">
              <w:rPr>
                <w:webHidden/>
              </w:rPr>
              <w:tab/>
            </w:r>
            <w:r w:rsidR="00017B3E">
              <w:rPr>
                <w:webHidden/>
              </w:rPr>
              <w:fldChar w:fldCharType="begin"/>
            </w:r>
            <w:r w:rsidR="00017B3E">
              <w:rPr>
                <w:webHidden/>
              </w:rPr>
              <w:instrText xml:space="preserve"> PAGEREF _Toc483482721 \h </w:instrText>
            </w:r>
          </w:ins>
          <w:r w:rsidR="00017B3E">
            <w:rPr>
              <w:webHidden/>
            </w:rPr>
          </w:r>
          <w:r w:rsidR="00017B3E">
            <w:rPr>
              <w:webHidden/>
            </w:rPr>
            <w:fldChar w:fldCharType="separate"/>
          </w:r>
          <w:ins w:id="11" w:author="Stanley Mike-RMPE01" w:date="2017-05-27T12:25:00Z">
            <w:r w:rsidR="006C3433">
              <w:rPr>
                <w:webHidden/>
              </w:rPr>
              <w:t>3</w:t>
            </w:r>
          </w:ins>
          <w:ins w:id="12" w:author="Stanley Mike-RMPE01" w:date="2017-05-25T13:36:00Z">
            <w:r w:rsidR="00017B3E">
              <w:rPr>
                <w:webHidden/>
              </w:rPr>
              <w:fldChar w:fldCharType="end"/>
            </w:r>
            <w:r w:rsidR="00017B3E" w:rsidRPr="00807CD1">
              <w:rPr>
                <w:rStyle w:val="Hyperlink"/>
              </w:rPr>
              <w:fldChar w:fldCharType="end"/>
            </w:r>
          </w:ins>
        </w:p>
        <w:p w:rsidR="00017B3E" w:rsidRDefault="00017B3E">
          <w:pPr>
            <w:pStyle w:val="TOC1"/>
            <w:rPr>
              <w:ins w:id="13" w:author="Stanley Mike-RMPE01" w:date="2017-05-25T13:36:00Z"/>
              <w:rFonts w:asciiTheme="minorHAnsi" w:hAnsiTheme="minorHAnsi"/>
              <w:b w:val="0"/>
            </w:rPr>
          </w:pPr>
          <w:ins w:id="14" w:author="Stanley Mike-RMPE01" w:date="2017-05-25T13:36:00Z">
            <w:r w:rsidRPr="00807CD1">
              <w:rPr>
                <w:rStyle w:val="Hyperlink"/>
              </w:rPr>
              <w:fldChar w:fldCharType="begin"/>
            </w:r>
            <w:r w:rsidRPr="00807CD1">
              <w:rPr>
                <w:rStyle w:val="Hyperlink"/>
              </w:rPr>
              <w:instrText xml:space="preserve"> </w:instrText>
            </w:r>
            <w:r>
              <w:instrText>HYPERLINK \l "_Toc483482722"</w:instrText>
            </w:r>
            <w:r w:rsidRPr="00807CD1">
              <w:rPr>
                <w:rStyle w:val="Hyperlink"/>
              </w:rPr>
              <w:instrText xml:space="preserve"> </w:instrText>
            </w:r>
            <w:r w:rsidRPr="00807CD1">
              <w:rPr>
                <w:rStyle w:val="Hyperlink"/>
              </w:rPr>
              <w:fldChar w:fldCharType="separate"/>
            </w:r>
            <w:r w:rsidRPr="00807CD1">
              <w:rPr>
                <w:rStyle w:val="Hyperlink"/>
              </w:rPr>
              <w:t>2</w:t>
            </w:r>
            <w:r>
              <w:rPr>
                <w:rFonts w:asciiTheme="minorHAnsi" w:hAnsiTheme="minorHAnsi"/>
                <w:b w:val="0"/>
              </w:rPr>
              <w:tab/>
            </w:r>
            <w:r w:rsidRPr="00807CD1">
              <w:rPr>
                <w:rStyle w:val="Hyperlink"/>
              </w:rPr>
              <w:t>Functional Overview</w:t>
            </w:r>
            <w:r>
              <w:rPr>
                <w:webHidden/>
              </w:rPr>
              <w:tab/>
            </w:r>
            <w:r>
              <w:rPr>
                <w:webHidden/>
              </w:rPr>
              <w:fldChar w:fldCharType="begin"/>
            </w:r>
            <w:r>
              <w:rPr>
                <w:webHidden/>
              </w:rPr>
              <w:instrText xml:space="preserve"> PAGEREF _Toc483482722 \h </w:instrText>
            </w:r>
          </w:ins>
          <w:r>
            <w:rPr>
              <w:webHidden/>
            </w:rPr>
          </w:r>
          <w:r>
            <w:rPr>
              <w:webHidden/>
            </w:rPr>
            <w:fldChar w:fldCharType="separate"/>
          </w:r>
          <w:ins w:id="15" w:author="Stanley Mike-RMPE01" w:date="2017-05-27T12:25:00Z">
            <w:r w:rsidR="006C3433">
              <w:rPr>
                <w:webHidden/>
              </w:rPr>
              <w:t>6</w:t>
            </w:r>
          </w:ins>
          <w:ins w:id="16"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7" w:author="Stanley Mike-RMPE01" w:date="2017-05-25T13:36:00Z"/>
              <w:rFonts w:asciiTheme="minorHAnsi" w:hAnsiTheme="minorHAnsi"/>
            </w:rPr>
          </w:pPr>
          <w:ins w:id="18" w:author="Stanley Mike-RMPE01" w:date="2017-05-25T13:36:00Z">
            <w:r w:rsidRPr="00807CD1">
              <w:rPr>
                <w:rStyle w:val="Hyperlink"/>
              </w:rPr>
              <w:fldChar w:fldCharType="begin"/>
            </w:r>
            <w:r w:rsidRPr="00807CD1">
              <w:rPr>
                <w:rStyle w:val="Hyperlink"/>
              </w:rPr>
              <w:instrText xml:space="preserve"> </w:instrText>
            </w:r>
            <w:r>
              <w:instrText>HYPERLINK \l "_Toc483482723"</w:instrText>
            </w:r>
            <w:r w:rsidRPr="00807CD1">
              <w:rPr>
                <w:rStyle w:val="Hyperlink"/>
              </w:rPr>
              <w:instrText xml:space="preserve"> </w:instrText>
            </w:r>
            <w:r w:rsidRPr="00807CD1">
              <w:rPr>
                <w:rStyle w:val="Hyperlink"/>
              </w:rPr>
              <w:fldChar w:fldCharType="separate"/>
            </w:r>
            <w:r w:rsidRPr="00807CD1">
              <w:rPr>
                <w:rStyle w:val="Hyperlink"/>
              </w:rPr>
              <w:t>2.1</w:t>
            </w:r>
            <w:r>
              <w:rPr>
                <w:rFonts w:asciiTheme="minorHAnsi" w:hAnsiTheme="minorHAnsi"/>
              </w:rPr>
              <w:tab/>
            </w:r>
            <w:r w:rsidRPr="00807CD1">
              <w:rPr>
                <w:rStyle w:val="Hyperlink"/>
              </w:rPr>
              <w:t>Introduction</w:t>
            </w:r>
            <w:r>
              <w:rPr>
                <w:webHidden/>
              </w:rPr>
              <w:tab/>
            </w:r>
            <w:r>
              <w:rPr>
                <w:webHidden/>
              </w:rPr>
              <w:fldChar w:fldCharType="begin"/>
            </w:r>
            <w:r>
              <w:rPr>
                <w:webHidden/>
              </w:rPr>
              <w:instrText xml:space="preserve"> PAGEREF _Toc483482723 \h </w:instrText>
            </w:r>
          </w:ins>
          <w:r>
            <w:rPr>
              <w:webHidden/>
            </w:rPr>
          </w:r>
          <w:r>
            <w:rPr>
              <w:webHidden/>
            </w:rPr>
            <w:fldChar w:fldCharType="separate"/>
          </w:r>
          <w:ins w:id="19" w:author="Stanley Mike-RMPE01" w:date="2017-05-27T12:25:00Z">
            <w:r w:rsidR="006C3433">
              <w:rPr>
                <w:webHidden/>
              </w:rPr>
              <w:t>6</w:t>
            </w:r>
          </w:ins>
          <w:ins w:id="2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1" w:author="Stanley Mike-RMPE01" w:date="2017-05-25T13:36:00Z"/>
              <w:rFonts w:asciiTheme="minorHAnsi" w:hAnsiTheme="minorHAnsi"/>
            </w:rPr>
          </w:pPr>
          <w:ins w:id="22" w:author="Stanley Mike-RMPE01" w:date="2017-05-25T13:36:00Z">
            <w:r w:rsidRPr="00807CD1">
              <w:rPr>
                <w:rStyle w:val="Hyperlink"/>
              </w:rPr>
              <w:fldChar w:fldCharType="begin"/>
            </w:r>
            <w:r w:rsidRPr="00807CD1">
              <w:rPr>
                <w:rStyle w:val="Hyperlink"/>
              </w:rPr>
              <w:instrText xml:space="preserve"> </w:instrText>
            </w:r>
            <w:r>
              <w:instrText>HYPERLINK \l "_Toc483482724"</w:instrText>
            </w:r>
            <w:r w:rsidRPr="00807CD1">
              <w:rPr>
                <w:rStyle w:val="Hyperlink"/>
              </w:rPr>
              <w:instrText xml:space="preserve"> </w:instrText>
            </w:r>
            <w:r w:rsidRPr="00807CD1">
              <w:rPr>
                <w:rStyle w:val="Hyperlink"/>
              </w:rPr>
              <w:fldChar w:fldCharType="separate"/>
            </w:r>
            <w:r w:rsidRPr="00807CD1">
              <w:rPr>
                <w:rStyle w:val="Hyperlink"/>
              </w:rPr>
              <w:t>2.2</w:t>
            </w:r>
            <w:r>
              <w:rPr>
                <w:rFonts w:asciiTheme="minorHAnsi" w:hAnsiTheme="minorHAnsi"/>
              </w:rPr>
              <w:tab/>
            </w:r>
            <w:r w:rsidRPr="00807CD1">
              <w:rPr>
                <w:rStyle w:val="Hyperlink"/>
              </w:rPr>
              <w:t>Accelerometer Only</w:t>
            </w:r>
            <w:r>
              <w:rPr>
                <w:webHidden/>
              </w:rPr>
              <w:tab/>
            </w:r>
            <w:r>
              <w:rPr>
                <w:webHidden/>
              </w:rPr>
              <w:fldChar w:fldCharType="begin"/>
            </w:r>
            <w:r>
              <w:rPr>
                <w:webHidden/>
              </w:rPr>
              <w:instrText xml:space="preserve"> PAGEREF _Toc483482724 \h </w:instrText>
            </w:r>
          </w:ins>
          <w:r>
            <w:rPr>
              <w:webHidden/>
            </w:rPr>
          </w:r>
          <w:r>
            <w:rPr>
              <w:webHidden/>
            </w:rPr>
            <w:fldChar w:fldCharType="separate"/>
          </w:r>
          <w:ins w:id="23" w:author="Stanley Mike-RMPE01" w:date="2017-05-27T12:25:00Z">
            <w:r w:rsidR="006C3433">
              <w:rPr>
                <w:webHidden/>
              </w:rPr>
              <w:t>7</w:t>
            </w:r>
          </w:ins>
          <w:ins w:id="24"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5" w:author="Stanley Mike-RMPE01" w:date="2017-05-25T13:36:00Z"/>
              <w:rFonts w:asciiTheme="minorHAnsi" w:hAnsiTheme="minorHAnsi"/>
            </w:rPr>
          </w:pPr>
          <w:ins w:id="26" w:author="Stanley Mike-RMPE01" w:date="2017-05-25T13:36:00Z">
            <w:r w:rsidRPr="00807CD1">
              <w:rPr>
                <w:rStyle w:val="Hyperlink"/>
              </w:rPr>
              <w:fldChar w:fldCharType="begin"/>
            </w:r>
            <w:r w:rsidRPr="00807CD1">
              <w:rPr>
                <w:rStyle w:val="Hyperlink"/>
              </w:rPr>
              <w:instrText xml:space="preserve"> </w:instrText>
            </w:r>
            <w:r>
              <w:instrText>HYPERLINK \l "_Toc483482725"</w:instrText>
            </w:r>
            <w:r w:rsidRPr="00807CD1">
              <w:rPr>
                <w:rStyle w:val="Hyperlink"/>
              </w:rPr>
              <w:instrText xml:space="preserve"> </w:instrText>
            </w:r>
            <w:r w:rsidRPr="00807CD1">
              <w:rPr>
                <w:rStyle w:val="Hyperlink"/>
              </w:rPr>
              <w:fldChar w:fldCharType="separate"/>
            </w:r>
            <w:r w:rsidRPr="00807CD1">
              <w:rPr>
                <w:rStyle w:val="Hyperlink"/>
              </w:rPr>
              <w:t>2.3</w:t>
            </w:r>
            <w:r>
              <w:rPr>
                <w:rFonts w:asciiTheme="minorHAnsi" w:hAnsiTheme="minorHAnsi"/>
              </w:rPr>
              <w:tab/>
            </w:r>
            <w:r w:rsidRPr="00807CD1">
              <w:rPr>
                <w:rStyle w:val="Hyperlink"/>
              </w:rPr>
              <w:t>Accelerometer Plus Magnetometer</w:t>
            </w:r>
            <w:r>
              <w:rPr>
                <w:webHidden/>
              </w:rPr>
              <w:tab/>
            </w:r>
            <w:r>
              <w:rPr>
                <w:webHidden/>
              </w:rPr>
              <w:fldChar w:fldCharType="begin"/>
            </w:r>
            <w:r>
              <w:rPr>
                <w:webHidden/>
              </w:rPr>
              <w:instrText xml:space="preserve"> PAGEREF _Toc483482725 \h </w:instrText>
            </w:r>
          </w:ins>
          <w:r>
            <w:rPr>
              <w:webHidden/>
            </w:rPr>
          </w:r>
          <w:r>
            <w:rPr>
              <w:webHidden/>
            </w:rPr>
            <w:fldChar w:fldCharType="separate"/>
          </w:r>
          <w:ins w:id="27" w:author="Stanley Mike-RMPE01" w:date="2017-05-27T12:25:00Z">
            <w:r w:rsidR="006C3433">
              <w:rPr>
                <w:webHidden/>
              </w:rPr>
              <w:t>7</w:t>
            </w:r>
          </w:ins>
          <w:ins w:id="2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9" w:author="Stanley Mike-RMPE01" w:date="2017-05-25T13:36:00Z"/>
              <w:rFonts w:asciiTheme="minorHAnsi" w:hAnsiTheme="minorHAnsi"/>
            </w:rPr>
          </w:pPr>
          <w:ins w:id="30" w:author="Stanley Mike-RMPE01" w:date="2017-05-25T13:36:00Z">
            <w:r w:rsidRPr="00807CD1">
              <w:rPr>
                <w:rStyle w:val="Hyperlink"/>
              </w:rPr>
              <w:fldChar w:fldCharType="begin"/>
            </w:r>
            <w:r w:rsidRPr="00807CD1">
              <w:rPr>
                <w:rStyle w:val="Hyperlink"/>
              </w:rPr>
              <w:instrText xml:space="preserve"> </w:instrText>
            </w:r>
            <w:r>
              <w:instrText>HYPERLINK \l "_Toc483482727"</w:instrText>
            </w:r>
            <w:r w:rsidRPr="00807CD1">
              <w:rPr>
                <w:rStyle w:val="Hyperlink"/>
              </w:rPr>
              <w:instrText xml:space="preserve"> </w:instrText>
            </w:r>
            <w:r w:rsidRPr="00807CD1">
              <w:rPr>
                <w:rStyle w:val="Hyperlink"/>
              </w:rPr>
              <w:fldChar w:fldCharType="separate"/>
            </w:r>
            <w:r w:rsidRPr="00807CD1">
              <w:rPr>
                <w:rStyle w:val="Hyperlink"/>
              </w:rPr>
              <w:t>2.4</w:t>
            </w:r>
            <w:r>
              <w:rPr>
                <w:rFonts w:asciiTheme="minorHAnsi" w:hAnsiTheme="minorHAnsi"/>
              </w:rPr>
              <w:tab/>
            </w:r>
            <w:r w:rsidRPr="00807CD1">
              <w:rPr>
                <w:rStyle w:val="Hyperlink"/>
              </w:rPr>
              <w:t>Accelerometer Plus Gyroscope</w:t>
            </w:r>
            <w:r>
              <w:rPr>
                <w:webHidden/>
              </w:rPr>
              <w:tab/>
            </w:r>
            <w:r>
              <w:rPr>
                <w:webHidden/>
              </w:rPr>
              <w:fldChar w:fldCharType="begin"/>
            </w:r>
            <w:r>
              <w:rPr>
                <w:webHidden/>
              </w:rPr>
              <w:instrText xml:space="preserve"> PAGEREF _Toc483482727 \h </w:instrText>
            </w:r>
          </w:ins>
          <w:r>
            <w:rPr>
              <w:webHidden/>
            </w:rPr>
          </w:r>
          <w:r>
            <w:rPr>
              <w:webHidden/>
            </w:rPr>
            <w:fldChar w:fldCharType="separate"/>
          </w:r>
          <w:ins w:id="31" w:author="Stanley Mike-RMPE01" w:date="2017-05-27T12:25:00Z">
            <w:r w:rsidR="006C3433">
              <w:rPr>
                <w:webHidden/>
              </w:rPr>
              <w:t>7</w:t>
            </w:r>
          </w:ins>
          <w:ins w:id="3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33" w:author="Stanley Mike-RMPE01" w:date="2017-05-25T13:36:00Z"/>
              <w:rFonts w:asciiTheme="minorHAnsi" w:hAnsiTheme="minorHAnsi"/>
            </w:rPr>
          </w:pPr>
          <w:ins w:id="34" w:author="Stanley Mike-RMPE01" w:date="2017-05-25T13:36:00Z">
            <w:r w:rsidRPr="00807CD1">
              <w:rPr>
                <w:rStyle w:val="Hyperlink"/>
              </w:rPr>
              <w:fldChar w:fldCharType="begin"/>
            </w:r>
            <w:r w:rsidRPr="00807CD1">
              <w:rPr>
                <w:rStyle w:val="Hyperlink"/>
              </w:rPr>
              <w:instrText xml:space="preserve"> </w:instrText>
            </w:r>
            <w:r>
              <w:instrText>HYPERLINK \l "_Toc483482728"</w:instrText>
            </w:r>
            <w:r w:rsidRPr="00807CD1">
              <w:rPr>
                <w:rStyle w:val="Hyperlink"/>
              </w:rPr>
              <w:instrText xml:space="preserve"> </w:instrText>
            </w:r>
            <w:r w:rsidRPr="00807CD1">
              <w:rPr>
                <w:rStyle w:val="Hyperlink"/>
              </w:rPr>
              <w:fldChar w:fldCharType="separate"/>
            </w:r>
            <w:r w:rsidRPr="00807CD1">
              <w:rPr>
                <w:rStyle w:val="Hyperlink"/>
              </w:rPr>
              <w:t>2.5</w:t>
            </w:r>
            <w:r>
              <w:rPr>
                <w:rFonts w:asciiTheme="minorHAnsi" w:hAnsiTheme="minorHAnsi"/>
              </w:rPr>
              <w:tab/>
            </w:r>
            <w:r w:rsidRPr="00807CD1">
              <w:rPr>
                <w:rStyle w:val="Hyperlink"/>
              </w:rPr>
              <w:t>Accelerometer Plus Magnetometer Plus Gyroscope</w:t>
            </w:r>
            <w:r>
              <w:rPr>
                <w:webHidden/>
              </w:rPr>
              <w:tab/>
            </w:r>
            <w:r>
              <w:rPr>
                <w:webHidden/>
              </w:rPr>
              <w:fldChar w:fldCharType="begin"/>
            </w:r>
            <w:r>
              <w:rPr>
                <w:webHidden/>
              </w:rPr>
              <w:instrText xml:space="preserve"> PAGEREF _Toc483482728 \h </w:instrText>
            </w:r>
          </w:ins>
          <w:r>
            <w:rPr>
              <w:webHidden/>
            </w:rPr>
          </w:r>
          <w:r>
            <w:rPr>
              <w:webHidden/>
            </w:rPr>
            <w:fldChar w:fldCharType="separate"/>
          </w:r>
          <w:ins w:id="35" w:author="Stanley Mike-RMPE01" w:date="2017-05-27T12:25:00Z">
            <w:r w:rsidR="006C3433">
              <w:rPr>
                <w:webHidden/>
              </w:rPr>
              <w:t>8</w:t>
            </w:r>
          </w:ins>
          <w:ins w:id="36" w:author="Stanley Mike-RMPE01" w:date="2017-05-25T13:36:00Z">
            <w:r>
              <w:rPr>
                <w:webHidden/>
              </w:rPr>
              <w:fldChar w:fldCharType="end"/>
            </w:r>
            <w:r w:rsidRPr="00807CD1">
              <w:rPr>
                <w:rStyle w:val="Hyperlink"/>
              </w:rPr>
              <w:fldChar w:fldCharType="end"/>
            </w:r>
          </w:ins>
        </w:p>
        <w:p w:rsidR="00017B3E" w:rsidRDefault="00017B3E">
          <w:pPr>
            <w:pStyle w:val="TOC1"/>
            <w:rPr>
              <w:ins w:id="37" w:author="Stanley Mike-RMPE01" w:date="2017-05-25T13:36:00Z"/>
              <w:rFonts w:asciiTheme="minorHAnsi" w:hAnsiTheme="minorHAnsi"/>
              <w:b w:val="0"/>
            </w:rPr>
          </w:pPr>
          <w:ins w:id="38" w:author="Stanley Mike-RMPE01" w:date="2017-05-25T13:36:00Z">
            <w:r w:rsidRPr="00807CD1">
              <w:rPr>
                <w:rStyle w:val="Hyperlink"/>
              </w:rPr>
              <w:fldChar w:fldCharType="begin"/>
            </w:r>
            <w:r w:rsidRPr="00807CD1">
              <w:rPr>
                <w:rStyle w:val="Hyperlink"/>
              </w:rPr>
              <w:instrText xml:space="preserve"> </w:instrText>
            </w:r>
            <w:r>
              <w:instrText>HYPERLINK \l "_Toc483482729"</w:instrText>
            </w:r>
            <w:r w:rsidRPr="00807CD1">
              <w:rPr>
                <w:rStyle w:val="Hyperlink"/>
              </w:rPr>
              <w:instrText xml:space="preserve"> </w:instrText>
            </w:r>
            <w:r w:rsidRPr="00807CD1">
              <w:rPr>
                <w:rStyle w:val="Hyperlink"/>
              </w:rPr>
              <w:fldChar w:fldCharType="separate"/>
            </w:r>
            <w:r w:rsidRPr="00807CD1">
              <w:rPr>
                <w:rStyle w:val="Hyperlink"/>
              </w:rPr>
              <w:t>3</w:t>
            </w:r>
            <w:r>
              <w:rPr>
                <w:rFonts w:asciiTheme="minorHAnsi" w:hAnsiTheme="minorHAnsi"/>
                <w:b w:val="0"/>
              </w:rPr>
              <w:tab/>
            </w:r>
            <w:r w:rsidRPr="00807CD1">
              <w:rPr>
                <w:rStyle w:val="Hyperlink"/>
              </w:rPr>
              <w:t>Additional Support</w:t>
            </w:r>
            <w:r>
              <w:rPr>
                <w:webHidden/>
              </w:rPr>
              <w:tab/>
            </w:r>
            <w:r>
              <w:rPr>
                <w:webHidden/>
              </w:rPr>
              <w:fldChar w:fldCharType="begin"/>
            </w:r>
            <w:r>
              <w:rPr>
                <w:webHidden/>
              </w:rPr>
              <w:instrText xml:space="preserve"> PAGEREF _Toc483482729 \h </w:instrText>
            </w:r>
          </w:ins>
          <w:r>
            <w:rPr>
              <w:webHidden/>
            </w:rPr>
          </w:r>
          <w:r>
            <w:rPr>
              <w:webHidden/>
            </w:rPr>
            <w:fldChar w:fldCharType="separate"/>
          </w:r>
          <w:ins w:id="39" w:author="Stanley Mike-RMPE01" w:date="2017-05-27T12:25:00Z">
            <w:r w:rsidR="006C3433">
              <w:rPr>
                <w:webHidden/>
              </w:rPr>
              <w:t>8</w:t>
            </w:r>
          </w:ins>
          <w:ins w:id="4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41" w:author="Stanley Mike-RMPE01" w:date="2017-05-25T13:36:00Z"/>
              <w:rFonts w:asciiTheme="minorHAnsi" w:hAnsiTheme="minorHAnsi"/>
            </w:rPr>
          </w:pPr>
          <w:ins w:id="42" w:author="Stanley Mike-RMPE01" w:date="2017-05-25T13:36:00Z">
            <w:r w:rsidRPr="00807CD1">
              <w:rPr>
                <w:rStyle w:val="Hyperlink"/>
              </w:rPr>
              <w:fldChar w:fldCharType="begin"/>
            </w:r>
            <w:r w:rsidRPr="00807CD1">
              <w:rPr>
                <w:rStyle w:val="Hyperlink"/>
              </w:rPr>
              <w:instrText xml:space="preserve"> </w:instrText>
            </w:r>
            <w:r>
              <w:instrText>HYPERLINK \l "_Toc483482730"</w:instrText>
            </w:r>
            <w:r w:rsidRPr="00807CD1">
              <w:rPr>
                <w:rStyle w:val="Hyperlink"/>
              </w:rPr>
              <w:instrText xml:space="preserve"> </w:instrText>
            </w:r>
            <w:r w:rsidRPr="00807CD1">
              <w:rPr>
                <w:rStyle w:val="Hyperlink"/>
              </w:rPr>
              <w:fldChar w:fldCharType="separate"/>
            </w:r>
            <w:r w:rsidRPr="00807CD1">
              <w:rPr>
                <w:rStyle w:val="Hyperlink"/>
              </w:rPr>
              <w:t>3.1</w:t>
            </w:r>
            <w:r>
              <w:rPr>
                <w:rFonts w:asciiTheme="minorHAnsi" w:hAnsiTheme="minorHAnsi"/>
              </w:rPr>
              <w:tab/>
            </w:r>
            <w:r w:rsidRPr="00807CD1">
              <w:rPr>
                <w:rStyle w:val="Hyperlink"/>
              </w:rPr>
              <w:t>NXP Sensor Fusion Toolbox for Android</w:t>
            </w:r>
            <w:r>
              <w:rPr>
                <w:webHidden/>
              </w:rPr>
              <w:tab/>
            </w:r>
            <w:r>
              <w:rPr>
                <w:webHidden/>
              </w:rPr>
              <w:fldChar w:fldCharType="begin"/>
            </w:r>
            <w:r>
              <w:rPr>
                <w:webHidden/>
              </w:rPr>
              <w:instrText xml:space="preserve"> PAGEREF _Toc483482730 \h </w:instrText>
            </w:r>
          </w:ins>
          <w:r>
            <w:rPr>
              <w:webHidden/>
            </w:rPr>
          </w:r>
          <w:r>
            <w:rPr>
              <w:webHidden/>
            </w:rPr>
            <w:fldChar w:fldCharType="separate"/>
          </w:r>
          <w:ins w:id="43" w:author="Stanley Mike-RMPE01" w:date="2017-05-27T12:25:00Z">
            <w:r w:rsidR="006C3433">
              <w:rPr>
                <w:webHidden/>
              </w:rPr>
              <w:t>9</w:t>
            </w:r>
          </w:ins>
          <w:ins w:id="44"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45" w:author="Stanley Mike-RMPE01" w:date="2017-05-25T13:36:00Z"/>
              <w:rFonts w:asciiTheme="minorHAnsi" w:hAnsiTheme="minorHAnsi"/>
            </w:rPr>
          </w:pPr>
          <w:ins w:id="46" w:author="Stanley Mike-RMPE01" w:date="2017-05-25T13:36:00Z">
            <w:r w:rsidRPr="00807CD1">
              <w:rPr>
                <w:rStyle w:val="Hyperlink"/>
              </w:rPr>
              <w:fldChar w:fldCharType="begin"/>
            </w:r>
            <w:r w:rsidRPr="00807CD1">
              <w:rPr>
                <w:rStyle w:val="Hyperlink"/>
              </w:rPr>
              <w:instrText xml:space="preserve"> </w:instrText>
            </w:r>
            <w:r>
              <w:instrText>HYPERLINK \l "_Toc483482731"</w:instrText>
            </w:r>
            <w:r w:rsidRPr="00807CD1">
              <w:rPr>
                <w:rStyle w:val="Hyperlink"/>
              </w:rPr>
              <w:instrText xml:space="preserve"> </w:instrText>
            </w:r>
            <w:r w:rsidRPr="00807CD1">
              <w:rPr>
                <w:rStyle w:val="Hyperlink"/>
              </w:rPr>
              <w:fldChar w:fldCharType="separate"/>
            </w:r>
            <w:r w:rsidRPr="00807CD1">
              <w:rPr>
                <w:rStyle w:val="Hyperlink"/>
              </w:rPr>
              <w:t>3.2</w:t>
            </w:r>
            <w:r>
              <w:rPr>
                <w:rFonts w:asciiTheme="minorHAnsi" w:hAnsiTheme="minorHAnsi"/>
              </w:rPr>
              <w:tab/>
            </w:r>
            <w:r w:rsidRPr="00807CD1">
              <w:rPr>
                <w:rStyle w:val="Hyperlink"/>
              </w:rPr>
              <w:t>NXP Sensor Fusion Toolbox for Windows</w:t>
            </w:r>
            <w:r>
              <w:rPr>
                <w:webHidden/>
              </w:rPr>
              <w:tab/>
            </w:r>
            <w:r>
              <w:rPr>
                <w:webHidden/>
              </w:rPr>
              <w:fldChar w:fldCharType="begin"/>
            </w:r>
            <w:r>
              <w:rPr>
                <w:webHidden/>
              </w:rPr>
              <w:instrText xml:space="preserve"> PAGEREF _Toc483482731 \h </w:instrText>
            </w:r>
          </w:ins>
          <w:r>
            <w:rPr>
              <w:webHidden/>
            </w:rPr>
          </w:r>
          <w:r>
            <w:rPr>
              <w:webHidden/>
            </w:rPr>
            <w:fldChar w:fldCharType="separate"/>
          </w:r>
          <w:ins w:id="47" w:author="Stanley Mike-RMPE01" w:date="2017-05-27T12:25:00Z">
            <w:r w:rsidR="006C3433">
              <w:rPr>
                <w:webHidden/>
              </w:rPr>
              <w:t>10</w:t>
            </w:r>
          </w:ins>
          <w:ins w:id="4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49" w:author="Stanley Mike-RMPE01" w:date="2017-05-25T13:36:00Z"/>
              <w:rFonts w:asciiTheme="minorHAnsi" w:hAnsiTheme="minorHAnsi"/>
            </w:rPr>
          </w:pPr>
          <w:ins w:id="50" w:author="Stanley Mike-RMPE01" w:date="2017-05-25T13:36:00Z">
            <w:r w:rsidRPr="00807CD1">
              <w:rPr>
                <w:rStyle w:val="Hyperlink"/>
              </w:rPr>
              <w:fldChar w:fldCharType="begin"/>
            </w:r>
            <w:r w:rsidRPr="00807CD1">
              <w:rPr>
                <w:rStyle w:val="Hyperlink"/>
              </w:rPr>
              <w:instrText xml:space="preserve"> </w:instrText>
            </w:r>
            <w:r>
              <w:instrText>HYPERLINK \l "_Toc483482732"</w:instrText>
            </w:r>
            <w:r w:rsidRPr="00807CD1">
              <w:rPr>
                <w:rStyle w:val="Hyperlink"/>
              </w:rPr>
              <w:instrText xml:space="preserve"> </w:instrText>
            </w:r>
            <w:r w:rsidRPr="00807CD1">
              <w:rPr>
                <w:rStyle w:val="Hyperlink"/>
              </w:rPr>
              <w:fldChar w:fldCharType="separate"/>
            </w:r>
            <w:r w:rsidRPr="00807CD1">
              <w:rPr>
                <w:rStyle w:val="Hyperlink"/>
              </w:rPr>
              <w:t>3.3</w:t>
            </w:r>
            <w:r>
              <w:rPr>
                <w:rFonts w:asciiTheme="minorHAnsi" w:hAnsiTheme="minorHAnsi"/>
              </w:rPr>
              <w:tab/>
            </w:r>
            <w:r w:rsidRPr="00807CD1">
              <w:rPr>
                <w:rStyle w:val="Hyperlink"/>
              </w:rPr>
              <w:t>Terms and Acronyms</w:t>
            </w:r>
            <w:r>
              <w:rPr>
                <w:webHidden/>
              </w:rPr>
              <w:tab/>
            </w:r>
            <w:r>
              <w:rPr>
                <w:webHidden/>
              </w:rPr>
              <w:fldChar w:fldCharType="begin"/>
            </w:r>
            <w:r>
              <w:rPr>
                <w:webHidden/>
              </w:rPr>
              <w:instrText xml:space="preserve"> PAGEREF _Toc483482732 \h </w:instrText>
            </w:r>
          </w:ins>
          <w:r>
            <w:rPr>
              <w:webHidden/>
            </w:rPr>
          </w:r>
          <w:r>
            <w:rPr>
              <w:webHidden/>
            </w:rPr>
            <w:fldChar w:fldCharType="separate"/>
          </w:r>
          <w:ins w:id="51" w:author="Stanley Mike-RMPE01" w:date="2017-05-27T12:25:00Z">
            <w:r w:rsidR="006C3433">
              <w:rPr>
                <w:webHidden/>
              </w:rPr>
              <w:t>12</w:t>
            </w:r>
          </w:ins>
          <w:ins w:id="5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53" w:author="Stanley Mike-RMPE01" w:date="2017-05-25T13:36:00Z"/>
              <w:rFonts w:asciiTheme="minorHAnsi" w:hAnsiTheme="minorHAnsi"/>
            </w:rPr>
          </w:pPr>
          <w:ins w:id="54" w:author="Stanley Mike-RMPE01" w:date="2017-05-25T13:36:00Z">
            <w:r w:rsidRPr="00807CD1">
              <w:rPr>
                <w:rStyle w:val="Hyperlink"/>
              </w:rPr>
              <w:fldChar w:fldCharType="begin"/>
            </w:r>
            <w:r w:rsidRPr="00807CD1">
              <w:rPr>
                <w:rStyle w:val="Hyperlink"/>
              </w:rPr>
              <w:instrText xml:space="preserve"> </w:instrText>
            </w:r>
            <w:r>
              <w:instrText>HYPERLINK \l "_Toc483482733"</w:instrText>
            </w:r>
            <w:r w:rsidRPr="00807CD1">
              <w:rPr>
                <w:rStyle w:val="Hyperlink"/>
              </w:rPr>
              <w:instrText xml:space="preserve"> </w:instrText>
            </w:r>
            <w:r w:rsidRPr="00807CD1">
              <w:rPr>
                <w:rStyle w:val="Hyperlink"/>
              </w:rPr>
              <w:fldChar w:fldCharType="separate"/>
            </w:r>
            <w:r w:rsidRPr="00807CD1">
              <w:rPr>
                <w:rStyle w:val="Hyperlink"/>
              </w:rPr>
              <w:t>3.4</w:t>
            </w:r>
            <w:r>
              <w:rPr>
                <w:rFonts w:asciiTheme="minorHAnsi" w:hAnsiTheme="minorHAnsi"/>
              </w:rPr>
              <w:tab/>
            </w:r>
            <w:r w:rsidRPr="00807CD1">
              <w:rPr>
                <w:rStyle w:val="Hyperlink"/>
              </w:rPr>
              <w:t>References</w:t>
            </w:r>
            <w:r>
              <w:rPr>
                <w:webHidden/>
              </w:rPr>
              <w:tab/>
            </w:r>
            <w:r>
              <w:rPr>
                <w:webHidden/>
              </w:rPr>
              <w:fldChar w:fldCharType="begin"/>
            </w:r>
            <w:r>
              <w:rPr>
                <w:webHidden/>
              </w:rPr>
              <w:instrText xml:space="preserve"> PAGEREF _Toc483482733 \h </w:instrText>
            </w:r>
          </w:ins>
          <w:r>
            <w:rPr>
              <w:webHidden/>
            </w:rPr>
          </w:r>
          <w:r>
            <w:rPr>
              <w:webHidden/>
            </w:rPr>
            <w:fldChar w:fldCharType="separate"/>
          </w:r>
          <w:ins w:id="55" w:author="Stanley Mike-RMPE01" w:date="2017-05-27T12:25:00Z">
            <w:r w:rsidR="006C3433">
              <w:rPr>
                <w:webHidden/>
              </w:rPr>
              <w:t>14</w:t>
            </w:r>
          </w:ins>
          <w:ins w:id="56" w:author="Stanley Mike-RMPE01" w:date="2017-05-25T13:36:00Z">
            <w:r>
              <w:rPr>
                <w:webHidden/>
              </w:rPr>
              <w:fldChar w:fldCharType="end"/>
            </w:r>
            <w:r w:rsidRPr="00807CD1">
              <w:rPr>
                <w:rStyle w:val="Hyperlink"/>
              </w:rPr>
              <w:fldChar w:fldCharType="end"/>
            </w:r>
          </w:ins>
        </w:p>
        <w:p w:rsidR="00017B3E" w:rsidRDefault="00017B3E">
          <w:pPr>
            <w:pStyle w:val="TOC1"/>
            <w:rPr>
              <w:ins w:id="57" w:author="Stanley Mike-RMPE01" w:date="2017-05-25T13:36:00Z"/>
              <w:rFonts w:asciiTheme="minorHAnsi" w:hAnsiTheme="minorHAnsi"/>
              <w:b w:val="0"/>
            </w:rPr>
          </w:pPr>
          <w:ins w:id="58" w:author="Stanley Mike-RMPE01" w:date="2017-05-25T13:36:00Z">
            <w:r w:rsidRPr="00807CD1">
              <w:rPr>
                <w:rStyle w:val="Hyperlink"/>
              </w:rPr>
              <w:fldChar w:fldCharType="begin"/>
            </w:r>
            <w:r w:rsidRPr="00807CD1">
              <w:rPr>
                <w:rStyle w:val="Hyperlink"/>
              </w:rPr>
              <w:instrText xml:space="preserve"> </w:instrText>
            </w:r>
            <w:r>
              <w:instrText>HYPERLINK \l "_Toc483482734"</w:instrText>
            </w:r>
            <w:r w:rsidRPr="00807CD1">
              <w:rPr>
                <w:rStyle w:val="Hyperlink"/>
              </w:rPr>
              <w:instrText xml:space="preserve"> </w:instrText>
            </w:r>
            <w:r w:rsidRPr="00807CD1">
              <w:rPr>
                <w:rStyle w:val="Hyperlink"/>
              </w:rPr>
              <w:fldChar w:fldCharType="separate"/>
            </w:r>
            <w:r w:rsidRPr="00807CD1">
              <w:rPr>
                <w:rStyle w:val="Hyperlink"/>
                <w:rFonts w:eastAsia="Arial"/>
              </w:rPr>
              <w:t>4</w:t>
            </w:r>
            <w:r>
              <w:rPr>
                <w:rFonts w:asciiTheme="minorHAnsi" w:hAnsiTheme="minorHAnsi"/>
                <w:b w:val="0"/>
              </w:rPr>
              <w:tab/>
            </w:r>
            <w:r w:rsidRPr="00807CD1">
              <w:rPr>
                <w:rStyle w:val="Hyperlink"/>
              </w:rPr>
              <w:t>Test Environments</w:t>
            </w:r>
            <w:r>
              <w:rPr>
                <w:webHidden/>
              </w:rPr>
              <w:tab/>
            </w:r>
            <w:r>
              <w:rPr>
                <w:webHidden/>
              </w:rPr>
              <w:fldChar w:fldCharType="begin"/>
            </w:r>
            <w:r>
              <w:rPr>
                <w:webHidden/>
              </w:rPr>
              <w:instrText xml:space="preserve"> PAGEREF _Toc483482734 \h </w:instrText>
            </w:r>
          </w:ins>
          <w:r>
            <w:rPr>
              <w:webHidden/>
            </w:rPr>
          </w:r>
          <w:r>
            <w:rPr>
              <w:webHidden/>
            </w:rPr>
            <w:fldChar w:fldCharType="separate"/>
          </w:r>
          <w:ins w:id="59" w:author="Stanley Mike-RMPE01" w:date="2017-05-27T12:25:00Z">
            <w:r w:rsidR="006C3433">
              <w:rPr>
                <w:webHidden/>
              </w:rPr>
              <w:t>14</w:t>
            </w:r>
          </w:ins>
          <w:ins w:id="6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61" w:author="Stanley Mike-RMPE01" w:date="2017-05-25T13:36:00Z"/>
              <w:rFonts w:asciiTheme="minorHAnsi" w:hAnsiTheme="minorHAnsi"/>
            </w:rPr>
          </w:pPr>
          <w:ins w:id="62" w:author="Stanley Mike-RMPE01" w:date="2017-05-25T13:36:00Z">
            <w:r w:rsidRPr="00807CD1">
              <w:rPr>
                <w:rStyle w:val="Hyperlink"/>
              </w:rPr>
              <w:fldChar w:fldCharType="begin"/>
            </w:r>
            <w:r w:rsidRPr="00807CD1">
              <w:rPr>
                <w:rStyle w:val="Hyperlink"/>
              </w:rPr>
              <w:instrText xml:space="preserve"> </w:instrText>
            </w:r>
            <w:r>
              <w:instrText>HYPERLINK \l "_Toc483482735"</w:instrText>
            </w:r>
            <w:r w:rsidRPr="00807CD1">
              <w:rPr>
                <w:rStyle w:val="Hyperlink"/>
              </w:rPr>
              <w:instrText xml:space="preserve"> </w:instrText>
            </w:r>
            <w:r w:rsidRPr="00807CD1">
              <w:rPr>
                <w:rStyle w:val="Hyperlink"/>
              </w:rPr>
              <w:fldChar w:fldCharType="separate"/>
            </w:r>
            <w:r w:rsidRPr="00807CD1">
              <w:rPr>
                <w:rStyle w:val="Hyperlink"/>
              </w:rPr>
              <w:t>4.1</w:t>
            </w:r>
            <w:r>
              <w:rPr>
                <w:rFonts w:asciiTheme="minorHAnsi" w:hAnsiTheme="minorHAnsi"/>
              </w:rPr>
              <w:tab/>
            </w:r>
            <w:r w:rsidRPr="00807CD1">
              <w:rPr>
                <w:rStyle w:val="Hyperlink"/>
              </w:rPr>
              <w:t>General Considerations</w:t>
            </w:r>
            <w:r>
              <w:rPr>
                <w:webHidden/>
              </w:rPr>
              <w:tab/>
            </w:r>
            <w:r>
              <w:rPr>
                <w:webHidden/>
              </w:rPr>
              <w:fldChar w:fldCharType="begin"/>
            </w:r>
            <w:r>
              <w:rPr>
                <w:webHidden/>
              </w:rPr>
              <w:instrText xml:space="preserve"> PAGEREF _Toc483482735 \h </w:instrText>
            </w:r>
          </w:ins>
          <w:r>
            <w:rPr>
              <w:webHidden/>
            </w:rPr>
          </w:r>
          <w:r>
            <w:rPr>
              <w:webHidden/>
            </w:rPr>
            <w:fldChar w:fldCharType="separate"/>
          </w:r>
          <w:ins w:id="63" w:author="Stanley Mike-RMPE01" w:date="2017-05-27T12:25:00Z">
            <w:r w:rsidR="006C3433">
              <w:rPr>
                <w:webHidden/>
              </w:rPr>
              <w:t>14</w:t>
            </w:r>
          </w:ins>
          <w:ins w:id="64"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65" w:author="Stanley Mike-RMPE01" w:date="2017-05-25T13:36:00Z"/>
              <w:rFonts w:asciiTheme="minorHAnsi" w:hAnsiTheme="minorHAnsi"/>
            </w:rPr>
          </w:pPr>
          <w:ins w:id="66" w:author="Stanley Mike-RMPE01" w:date="2017-05-25T13:36:00Z">
            <w:r w:rsidRPr="00807CD1">
              <w:rPr>
                <w:rStyle w:val="Hyperlink"/>
              </w:rPr>
              <w:fldChar w:fldCharType="begin"/>
            </w:r>
            <w:r w:rsidRPr="00807CD1">
              <w:rPr>
                <w:rStyle w:val="Hyperlink"/>
              </w:rPr>
              <w:instrText xml:space="preserve"> </w:instrText>
            </w:r>
            <w:r>
              <w:instrText>HYPERLINK \l "_Toc483482736"</w:instrText>
            </w:r>
            <w:r w:rsidRPr="00807CD1">
              <w:rPr>
                <w:rStyle w:val="Hyperlink"/>
              </w:rPr>
              <w:instrText xml:space="preserve"> </w:instrText>
            </w:r>
            <w:r w:rsidRPr="00807CD1">
              <w:rPr>
                <w:rStyle w:val="Hyperlink"/>
              </w:rPr>
              <w:fldChar w:fldCharType="separate"/>
            </w:r>
            <w:r w:rsidRPr="00807CD1">
              <w:rPr>
                <w:rStyle w:val="Hyperlink"/>
              </w:rPr>
              <w:t>4.2</w:t>
            </w:r>
            <w:r>
              <w:rPr>
                <w:rFonts w:asciiTheme="minorHAnsi" w:hAnsiTheme="minorHAnsi"/>
              </w:rPr>
              <w:tab/>
            </w:r>
            <w:r w:rsidRPr="00807CD1">
              <w:rPr>
                <w:rStyle w:val="Hyperlink"/>
              </w:rPr>
              <w:t>Limitations Imposed via Sensor Choice/Configuration</w:t>
            </w:r>
            <w:r>
              <w:rPr>
                <w:webHidden/>
              </w:rPr>
              <w:tab/>
            </w:r>
            <w:r>
              <w:rPr>
                <w:webHidden/>
              </w:rPr>
              <w:fldChar w:fldCharType="begin"/>
            </w:r>
            <w:r>
              <w:rPr>
                <w:webHidden/>
              </w:rPr>
              <w:instrText xml:space="preserve"> PAGEREF _Toc483482736 \h </w:instrText>
            </w:r>
          </w:ins>
          <w:r>
            <w:rPr>
              <w:webHidden/>
            </w:rPr>
          </w:r>
          <w:r>
            <w:rPr>
              <w:webHidden/>
            </w:rPr>
            <w:fldChar w:fldCharType="separate"/>
          </w:r>
          <w:ins w:id="67" w:author="Stanley Mike-RMPE01" w:date="2017-05-27T12:25:00Z">
            <w:r w:rsidR="006C3433">
              <w:rPr>
                <w:webHidden/>
              </w:rPr>
              <w:t>15</w:t>
            </w:r>
          </w:ins>
          <w:ins w:id="6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69" w:author="Stanley Mike-RMPE01" w:date="2017-05-25T13:36:00Z"/>
              <w:rFonts w:asciiTheme="minorHAnsi" w:hAnsiTheme="minorHAnsi"/>
            </w:rPr>
          </w:pPr>
          <w:ins w:id="70" w:author="Stanley Mike-RMPE01" w:date="2017-05-25T13:36:00Z">
            <w:r w:rsidRPr="00807CD1">
              <w:rPr>
                <w:rStyle w:val="Hyperlink"/>
              </w:rPr>
              <w:fldChar w:fldCharType="begin"/>
            </w:r>
            <w:r w:rsidRPr="00807CD1">
              <w:rPr>
                <w:rStyle w:val="Hyperlink"/>
              </w:rPr>
              <w:instrText xml:space="preserve"> </w:instrText>
            </w:r>
            <w:r>
              <w:instrText>HYPERLINK \l "_Toc483482737"</w:instrText>
            </w:r>
            <w:r w:rsidRPr="00807CD1">
              <w:rPr>
                <w:rStyle w:val="Hyperlink"/>
              </w:rPr>
              <w:instrText xml:space="preserve"> </w:instrText>
            </w:r>
            <w:r w:rsidRPr="00807CD1">
              <w:rPr>
                <w:rStyle w:val="Hyperlink"/>
              </w:rPr>
              <w:fldChar w:fldCharType="separate"/>
            </w:r>
            <w:r w:rsidRPr="00807CD1">
              <w:rPr>
                <w:rStyle w:val="Hyperlink"/>
              </w:rPr>
              <w:t>4.3</w:t>
            </w:r>
            <w:r>
              <w:rPr>
                <w:rFonts w:asciiTheme="minorHAnsi" w:hAnsiTheme="minorHAnsi"/>
              </w:rPr>
              <w:tab/>
            </w:r>
            <w:r w:rsidRPr="00807CD1">
              <w:rPr>
                <w:rStyle w:val="Hyperlink"/>
              </w:rPr>
              <w:t>Repeatability</w:t>
            </w:r>
            <w:r>
              <w:rPr>
                <w:webHidden/>
              </w:rPr>
              <w:tab/>
            </w:r>
            <w:r>
              <w:rPr>
                <w:webHidden/>
              </w:rPr>
              <w:fldChar w:fldCharType="begin"/>
            </w:r>
            <w:r>
              <w:rPr>
                <w:webHidden/>
              </w:rPr>
              <w:instrText xml:space="preserve"> PAGEREF _Toc483482737 \h </w:instrText>
            </w:r>
          </w:ins>
          <w:r>
            <w:rPr>
              <w:webHidden/>
            </w:rPr>
          </w:r>
          <w:r>
            <w:rPr>
              <w:webHidden/>
            </w:rPr>
            <w:fldChar w:fldCharType="separate"/>
          </w:r>
          <w:ins w:id="71" w:author="Stanley Mike-RMPE01" w:date="2017-05-27T12:25:00Z">
            <w:r w:rsidR="006C3433">
              <w:rPr>
                <w:webHidden/>
              </w:rPr>
              <w:t>15</w:t>
            </w:r>
          </w:ins>
          <w:ins w:id="7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73" w:author="Stanley Mike-RMPE01" w:date="2017-05-25T13:36:00Z"/>
              <w:rFonts w:asciiTheme="minorHAnsi" w:hAnsiTheme="minorHAnsi"/>
            </w:rPr>
          </w:pPr>
          <w:ins w:id="74" w:author="Stanley Mike-RMPE01" w:date="2017-05-25T13:36:00Z">
            <w:r w:rsidRPr="00807CD1">
              <w:rPr>
                <w:rStyle w:val="Hyperlink"/>
              </w:rPr>
              <w:fldChar w:fldCharType="begin"/>
            </w:r>
            <w:r w:rsidRPr="00807CD1">
              <w:rPr>
                <w:rStyle w:val="Hyperlink"/>
              </w:rPr>
              <w:instrText xml:space="preserve"> </w:instrText>
            </w:r>
            <w:r>
              <w:instrText>HYPERLINK \l "_Toc483482738"</w:instrText>
            </w:r>
            <w:r w:rsidRPr="00807CD1">
              <w:rPr>
                <w:rStyle w:val="Hyperlink"/>
              </w:rPr>
              <w:instrText xml:space="preserve"> </w:instrText>
            </w:r>
            <w:r w:rsidRPr="00807CD1">
              <w:rPr>
                <w:rStyle w:val="Hyperlink"/>
              </w:rPr>
              <w:fldChar w:fldCharType="separate"/>
            </w:r>
            <w:r w:rsidRPr="00807CD1">
              <w:rPr>
                <w:rStyle w:val="Hyperlink"/>
              </w:rPr>
              <w:t>4.4</w:t>
            </w:r>
            <w:r>
              <w:rPr>
                <w:rFonts w:asciiTheme="minorHAnsi" w:hAnsiTheme="minorHAnsi"/>
              </w:rPr>
              <w:tab/>
            </w:r>
            <w:r w:rsidRPr="00807CD1">
              <w:rPr>
                <w:rStyle w:val="Hyperlink"/>
              </w:rPr>
              <w:t>Hardware Platforms</w:t>
            </w:r>
            <w:r>
              <w:rPr>
                <w:webHidden/>
              </w:rPr>
              <w:tab/>
            </w:r>
            <w:r>
              <w:rPr>
                <w:webHidden/>
              </w:rPr>
              <w:fldChar w:fldCharType="begin"/>
            </w:r>
            <w:r>
              <w:rPr>
                <w:webHidden/>
              </w:rPr>
              <w:instrText xml:space="preserve"> PAGEREF _Toc483482738 \h </w:instrText>
            </w:r>
          </w:ins>
          <w:r>
            <w:rPr>
              <w:webHidden/>
            </w:rPr>
          </w:r>
          <w:r>
            <w:rPr>
              <w:webHidden/>
            </w:rPr>
            <w:fldChar w:fldCharType="separate"/>
          </w:r>
          <w:ins w:id="75" w:author="Stanley Mike-RMPE01" w:date="2017-05-27T12:25:00Z">
            <w:r w:rsidR="006C3433">
              <w:rPr>
                <w:webHidden/>
              </w:rPr>
              <w:t>15</w:t>
            </w:r>
          </w:ins>
          <w:ins w:id="7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77" w:author="Stanley Mike-RMPE01" w:date="2017-05-25T13:36:00Z"/>
              <w:rFonts w:asciiTheme="minorHAnsi" w:hAnsiTheme="minorHAnsi"/>
              <w:sz w:val="22"/>
            </w:rPr>
          </w:pPr>
          <w:ins w:id="78" w:author="Stanley Mike-RMPE01" w:date="2017-05-25T13:36:00Z">
            <w:r w:rsidRPr="00807CD1">
              <w:rPr>
                <w:rStyle w:val="Hyperlink"/>
              </w:rPr>
              <w:fldChar w:fldCharType="begin"/>
            </w:r>
            <w:r w:rsidRPr="00807CD1">
              <w:rPr>
                <w:rStyle w:val="Hyperlink"/>
              </w:rPr>
              <w:instrText xml:space="preserve"> </w:instrText>
            </w:r>
            <w:r>
              <w:instrText>HYPERLINK \l "_Toc483482739"</w:instrText>
            </w:r>
            <w:r w:rsidRPr="00807CD1">
              <w:rPr>
                <w:rStyle w:val="Hyperlink"/>
              </w:rPr>
              <w:instrText xml:space="preserve"> </w:instrText>
            </w:r>
            <w:r w:rsidRPr="00807CD1">
              <w:rPr>
                <w:rStyle w:val="Hyperlink"/>
              </w:rPr>
              <w:fldChar w:fldCharType="separate"/>
            </w:r>
            <w:r w:rsidRPr="00807CD1">
              <w:rPr>
                <w:rStyle w:val="Hyperlink"/>
              </w:rPr>
              <w:t>4.4.1</w:t>
            </w:r>
            <w:r>
              <w:rPr>
                <w:rFonts w:asciiTheme="minorHAnsi" w:hAnsiTheme="minorHAnsi"/>
                <w:sz w:val="22"/>
              </w:rPr>
              <w:tab/>
            </w:r>
            <w:r w:rsidRPr="00807CD1">
              <w:rPr>
                <w:rStyle w:val="Hyperlink"/>
              </w:rPr>
              <w:t>Sensor Shields</w:t>
            </w:r>
            <w:r>
              <w:rPr>
                <w:webHidden/>
              </w:rPr>
              <w:tab/>
            </w:r>
            <w:r>
              <w:rPr>
                <w:webHidden/>
              </w:rPr>
              <w:fldChar w:fldCharType="begin"/>
            </w:r>
            <w:r>
              <w:rPr>
                <w:webHidden/>
              </w:rPr>
              <w:instrText xml:space="preserve"> PAGEREF _Toc483482739 \h </w:instrText>
            </w:r>
          </w:ins>
          <w:r>
            <w:rPr>
              <w:webHidden/>
            </w:rPr>
          </w:r>
          <w:r>
            <w:rPr>
              <w:webHidden/>
            </w:rPr>
            <w:fldChar w:fldCharType="separate"/>
          </w:r>
          <w:ins w:id="79" w:author="Stanley Mike-RMPE01" w:date="2017-05-27T12:25:00Z">
            <w:r w:rsidR="006C3433">
              <w:rPr>
                <w:webHidden/>
              </w:rPr>
              <w:t>15</w:t>
            </w:r>
          </w:ins>
          <w:ins w:id="80"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81" w:author="Stanley Mike-RMPE01" w:date="2017-05-25T13:36:00Z"/>
              <w:rFonts w:asciiTheme="minorHAnsi" w:hAnsiTheme="minorHAnsi"/>
              <w:sz w:val="22"/>
            </w:rPr>
          </w:pPr>
          <w:ins w:id="82" w:author="Stanley Mike-RMPE01" w:date="2017-05-25T13:36:00Z">
            <w:r w:rsidRPr="00807CD1">
              <w:rPr>
                <w:rStyle w:val="Hyperlink"/>
              </w:rPr>
              <w:fldChar w:fldCharType="begin"/>
            </w:r>
            <w:r w:rsidRPr="00807CD1">
              <w:rPr>
                <w:rStyle w:val="Hyperlink"/>
              </w:rPr>
              <w:instrText xml:space="preserve"> </w:instrText>
            </w:r>
            <w:r>
              <w:instrText>HYPERLINK \l "_Toc483482740"</w:instrText>
            </w:r>
            <w:r w:rsidRPr="00807CD1">
              <w:rPr>
                <w:rStyle w:val="Hyperlink"/>
              </w:rPr>
              <w:instrText xml:space="preserve"> </w:instrText>
            </w:r>
            <w:r w:rsidRPr="00807CD1">
              <w:rPr>
                <w:rStyle w:val="Hyperlink"/>
              </w:rPr>
              <w:fldChar w:fldCharType="separate"/>
            </w:r>
            <w:r w:rsidRPr="00807CD1">
              <w:rPr>
                <w:rStyle w:val="Hyperlink"/>
              </w:rPr>
              <w:t>4.4.2</w:t>
            </w:r>
            <w:r>
              <w:rPr>
                <w:rFonts w:asciiTheme="minorHAnsi" w:hAnsiTheme="minorHAnsi"/>
                <w:sz w:val="22"/>
              </w:rPr>
              <w:tab/>
            </w:r>
            <w:r w:rsidRPr="00807CD1">
              <w:rPr>
                <w:rStyle w:val="Hyperlink"/>
              </w:rPr>
              <w:t>Freedom Development Platforms</w:t>
            </w:r>
            <w:r>
              <w:rPr>
                <w:webHidden/>
              </w:rPr>
              <w:tab/>
            </w:r>
            <w:r>
              <w:rPr>
                <w:webHidden/>
              </w:rPr>
              <w:fldChar w:fldCharType="begin"/>
            </w:r>
            <w:r>
              <w:rPr>
                <w:webHidden/>
              </w:rPr>
              <w:instrText xml:space="preserve"> PAGEREF _Toc483482740 \h </w:instrText>
            </w:r>
          </w:ins>
          <w:r>
            <w:rPr>
              <w:webHidden/>
            </w:rPr>
          </w:r>
          <w:r>
            <w:rPr>
              <w:webHidden/>
            </w:rPr>
            <w:fldChar w:fldCharType="separate"/>
          </w:r>
          <w:ins w:id="83" w:author="Stanley Mike-RMPE01" w:date="2017-05-27T12:25:00Z">
            <w:r w:rsidR="006C3433">
              <w:rPr>
                <w:webHidden/>
              </w:rPr>
              <w:t>17</w:t>
            </w:r>
          </w:ins>
          <w:ins w:id="8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85" w:author="Stanley Mike-RMPE01" w:date="2017-05-25T13:36:00Z"/>
              <w:rFonts w:asciiTheme="minorHAnsi" w:hAnsiTheme="minorHAnsi"/>
              <w:sz w:val="22"/>
            </w:rPr>
          </w:pPr>
          <w:ins w:id="86" w:author="Stanley Mike-RMPE01" w:date="2017-05-25T13:36:00Z">
            <w:r w:rsidRPr="00807CD1">
              <w:rPr>
                <w:rStyle w:val="Hyperlink"/>
              </w:rPr>
              <w:fldChar w:fldCharType="begin"/>
            </w:r>
            <w:r w:rsidRPr="00807CD1">
              <w:rPr>
                <w:rStyle w:val="Hyperlink"/>
              </w:rPr>
              <w:instrText xml:space="preserve"> </w:instrText>
            </w:r>
            <w:r>
              <w:instrText>HYPERLINK \l "_Toc483482741"</w:instrText>
            </w:r>
            <w:r w:rsidRPr="00807CD1">
              <w:rPr>
                <w:rStyle w:val="Hyperlink"/>
              </w:rPr>
              <w:instrText xml:space="preserve"> </w:instrText>
            </w:r>
            <w:r w:rsidRPr="00807CD1">
              <w:rPr>
                <w:rStyle w:val="Hyperlink"/>
              </w:rPr>
              <w:fldChar w:fldCharType="separate"/>
            </w:r>
            <w:r w:rsidRPr="00807CD1">
              <w:rPr>
                <w:rStyle w:val="Hyperlink"/>
              </w:rPr>
              <w:t>4.4.3</w:t>
            </w:r>
            <w:r>
              <w:rPr>
                <w:rFonts w:asciiTheme="minorHAnsi" w:hAnsiTheme="minorHAnsi"/>
                <w:sz w:val="22"/>
              </w:rPr>
              <w:tab/>
            </w:r>
            <w:r w:rsidRPr="00807CD1">
              <w:rPr>
                <w:rStyle w:val="Hyperlink"/>
              </w:rPr>
              <w:t>‘Standard’ Board Orientations</w:t>
            </w:r>
            <w:r>
              <w:rPr>
                <w:webHidden/>
              </w:rPr>
              <w:tab/>
            </w:r>
            <w:r>
              <w:rPr>
                <w:webHidden/>
              </w:rPr>
              <w:fldChar w:fldCharType="begin"/>
            </w:r>
            <w:r>
              <w:rPr>
                <w:webHidden/>
              </w:rPr>
              <w:instrText xml:space="preserve"> PAGEREF _Toc483482741 \h </w:instrText>
            </w:r>
          </w:ins>
          <w:r>
            <w:rPr>
              <w:webHidden/>
            </w:rPr>
          </w:r>
          <w:r>
            <w:rPr>
              <w:webHidden/>
            </w:rPr>
            <w:fldChar w:fldCharType="separate"/>
          </w:r>
          <w:ins w:id="87" w:author="Stanley Mike-RMPE01" w:date="2017-05-27T12:25:00Z">
            <w:r w:rsidR="006C3433">
              <w:rPr>
                <w:webHidden/>
              </w:rPr>
              <w:t>19</w:t>
            </w:r>
          </w:ins>
          <w:ins w:id="8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89" w:author="Stanley Mike-RMPE01" w:date="2017-05-25T13:36:00Z"/>
              <w:rFonts w:asciiTheme="minorHAnsi" w:hAnsiTheme="minorHAnsi"/>
            </w:rPr>
          </w:pPr>
          <w:ins w:id="90" w:author="Stanley Mike-RMPE01" w:date="2017-05-25T13:36:00Z">
            <w:r w:rsidRPr="00807CD1">
              <w:rPr>
                <w:rStyle w:val="Hyperlink"/>
              </w:rPr>
              <w:fldChar w:fldCharType="begin"/>
            </w:r>
            <w:r w:rsidRPr="00807CD1">
              <w:rPr>
                <w:rStyle w:val="Hyperlink"/>
              </w:rPr>
              <w:instrText xml:space="preserve"> </w:instrText>
            </w:r>
            <w:r>
              <w:instrText>HYPERLINK \l "_Toc483482742"</w:instrText>
            </w:r>
            <w:r w:rsidRPr="00807CD1">
              <w:rPr>
                <w:rStyle w:val="Hyperlink"/>
              </w:rPr>
              <w:instrText xml:space="preserve"> </w:instrText>
            </w:r>
            <w:r w:rsidRPr="00807CD1">
              <w:rPr>
                <w:rStyle w:val="Hyperlink"/>
              </w:rPr>
              <w:fldChar w:fldCharType="separate"/>
            </w:r>
            <w:r w:rsidRPr="00807CD1">
              <w:rPr>
                <w:rStyle w:val="Hyperlink"/>
              </w:rPr>
              <w:t>4.5</w:t>
            </w:r>
            <w:r>
              <w:rPr>
                <w:rFonts w:asciiTheme="minorHAnsi" w:hAnsiTheme="minorHAnsi"/>
              </w:rPr>
              <w:tab/>
            </w:r>
            <w:r w:rsidRPr="00807CD1">
              <w:rPr>
                <w:rStyle w:val="Hyperlink"/>
              </w:rPr>
              <w:t>Simulation Environment</w:t>
            </w:r>
            <w:r>
              <w:rPr>
                <w:webHidden/>
              </w:rPr>
              <w:tab/>
            </w:r>
            <w:r>
              <w:rPr>
                <w:webHidden/>
              </w:rPr>
              <w:fldChar w:fldCharType="begin"/>
            </w:r>
            <w:r>
              <w:rPr>
                <w:webHidden/>
              </w:rPr>
              <w:instrText xml:space="preserve"> PAGEREF _Toc483482742 \h </w:instrText>
            </w:r>
          </w:ins>
          <w:r>
            <w:rPr>
              <w:webHidden/>
            </w:rPr>
          </w:r>
          <w:r>
            <w:rPr>
              <w:webHidden/>
            </w:rPr>
            <w:fldChar w:fldCharType="separate"/>
          </w:r>
          <w:ins w:id="91" w:author="Stanley Mike-RMPE01" w:date="2017-05-27T12:25:00Z">
            <w:r w:rsidR="006C3433">
              <w:rPr>
                <w:webHidden/>
              </w:rPr>
              <w:t>19</w:t>
            </w:r>
          </w:ins>
          <w:ins w:id="9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93" w:author="Stanley Mike-RMPE01" w:date="2017-05-25T13:36:00Z"/>
              <w:rFonts w:asciiTheme="minorHAnsi" w:hAnsiTheme="minorHAnsi"/>
            </w:rPr>
          </w:pPr>
          <w:ins w:id="94" w:author="Stanley Mike-RMPE01" w:date="2017-05-25T13:36:00Z">
            <w:r w:rsidRPr="00807CD1">
              <w:rPr>
                <w:rStyle w:val="Hyperlink"/>
              </w:rPr>
              <w:fldChar w:fldCharType="begin"/>
            </w:r>
            <w:r w:rsidRPr="00807CD1">
              <w:rPr>
                <w:rStyle w:val="Hyperlink"/>
              </w:rPr>
              <w:instrText xml:space="preserve"> </w:instrText>
            </w:r>
            <w:r>
              <w:instrText>HYPERLINK \l "_Toc483482743"</w:instrText>
            </w:r>
            <w:r w:rsidRPr="00807CD1">
              <w:rPr>
                <w:rStyle w:val="Hyperlink"/>
              </w:rPr>
              <w:instrText xml:space="preserve"> </w:instrText>
            </w:r>
            <w:r w:rsidRPr="00807CD1">
              <w:rPr>
                <w:rStyle w:val="Hyperlink"/>
              </w:rPr>
              <w:fldChar w:fldCharType="separate"/>
            </w:r>
            <w:r w:rsidRPr="00807CD1">
              <w:rPr>
                <w:rStyle w:val="Hyperlink"/>
              </w:rPr>
              <w:t>4.6</w:t>
            </w:r>
            <w:r>
              <w:rPr>
                <w:rFonts w:asciiTheme="minorHAnsi" w:hAnsiTheme="minorHAnsi"/>
              </w:rPr>
              <w:tab/>
            </w:r>
            <w:r w:rsidRPr="00807CD1">
              <w:rPr>
                <w:rStyle w:val="Hyperlink"/>
              </w:rPr>
              <w:t>Frames of Reference</w:t>
            </w:r>
            <w:r>
              <w:rPr>
                <w:webHidden/>
              </w:rPr>
              <w:tab/>
            </w:r>
            <w:r>
              <w:rPr>
                <w:webHidden/>
              </w:rPr>
              <w:fldChar w:fldCharType="begin"/>
            </w:r>
            <w:r>
              <w:rPr>
                <w:webHidden/>
              </w:rPr>
              <w:instrText xml:space="preserve"> PAGEREF _Toc483482743 \h </w:instrText>
            </w:r>
          </w:ins>
          <w:r>
            <w:rPr>
              <w:webHidden/>
            </w:rPr>
          </w:r>
          <w:r>
            <w:rPr>
              <w:webHidden/>
            </w:rPr>
            <w:fldChar w:fldCharType="separate"/>
          </w:r>
          <w:ins w:id="95" w:author="Stanley Mike-RMPE01" w:date="2017-05-27T12:25:00Z">
            <w:r w:rsidR="006C3433">
              <w:rPr>
                <w:webHidden/>
              </w:rPr>
              <w:t>21</w:t>
            </w:r>
          </w:ins>
          <w:ins w:id="96" w:author="Stanley Mike-RMPE01" w:date="2017-05-25T13:36:00Z">
            <w:r>
              <w:rPr>
                <w:webHidden/>
              </w:rPr>
              <w:fldChar w:fldCharType="end"/>
            </w:r>
            <w:r w:rsidRPr="00807CD1">
              <w:rPr>
                <w:rStyle w:val="Hyperlink"/>
              </w:rPr>
              <w:fldChar w:fldCharType="end"/>
            </w:r>
          </w:ins>
        </w:p>
        <w:p w:rsidR="00017B3E" w:rsidRDefault="00017B3E">
          <w:pPr>
            <w:pStyle w:val="TOC1"/>
            <w:rPr>
              <w:ins w:id="97" w:author="Stanley Mike-RMPE01" w:date="2017-05-25T13:36:00Z"/>
              <w:rFonts w:asciiTheme="minorHAnsi" w:hAnsiTheme="minorHAnsi"/>
              <w:b w:val="0"/>
            </w:rPr>
          </w:pPr>
          <w:ins w:id="98" w:author="Stanley Mike-RMPE01" w:date="2017-05-25T13:36:00Z">
            <w:r w:rsidRPr="00807CD1">
              <w:rPr>
                <w:rStyle w:val="Hyperlink"/>
              </w:rPr>
              <w:fldChar w:fldCharType="begin"/>
            </w:r>
            <w:r w:rsidRPr="00807CD1">
              <w:rPr>
                <w:rStyle w:val="Hyperlink"/>
              </w:rPr>
              <w:instrText xml:space="preserve"> </w:instrText>
            </w:r>
            <w:r>
              <w:instrText>HYPERLINK \l "_Toc483482744"</w:instrText>
            </w:r>
            <w:r w:rsidRPr="00807CD1">
              <w:rPr>
                <w:rStyle w:val="Hyperlink"/>
              </w:rPr>
              <w:instrText xml:space="preserve"> </w:instrText>
            </w:r>
            <w:r w:rsidRPr="00807CD1">
              <w:rPr>
                <w:rStyle w:val="Hyperlink"/>
              </w:rPr>
              <w:fldChar w:fldCharType="separate"/>
            </w:r>
            <w:r w:rsidRPr="00807CD1">
              <w:rPr>
                <w:rStyle w:val="Hyperlink"/>
              </w:rPr>
              <w:t>5</w:t>
            </w:r>
            <w:r>
              <w:rPr>
                <w:rFonts w:asciiTheme="minorHAnsi" w:hAnsiTheme="minorHAnsi"/>
                <w:b w:val="0"/>
              </w:rPr>
              <w:tab/>
            </w:r>
            <w:r w:rsidRPr="00807CD1">
              <w:rPr>
                <w:rStyle w:val="Hyperlink"/>
              </w:rPr>
              <w:t>Specifications</w:t>
            </w:r>
            <w:r>
              <w:rPr>
                <w:webHidden/>
              </w:rPr>
              <w:tab/>
            </w:r>
            <w:r>
              <w:rPr>
                <w:webHidden/>
              </w:rPr>
              <w:fldChar w:fldCharType="begin"/>
            </w:r>
            <w:r>
              <w:rPr>
                <w:webHidden/>
              </w:rPr>
              <w:instrText xml:space="preserve"> PAGEREF _Toc483482744 \h </w:instrText>
            </w:r>
          </w:ins>
          <w:r>
            <w:rPr>
              <w:webHidden/>
            </w:rPr>
          </w:r>
          <w:r>
            <w:rPr>
              <w:webHidden/>
            </w:rPr>
            <w:fldChar w:fldCharType="separate"/>
          </w:r>
          <w:ins w:id="99" w:author="Stanley Mike-RMPE01" w:date="2017-05-27T12:25:00Z">
            <w:r w:rsidR="006C3433">
              <w:rPr>
                <w:webHidden/>
              </w:rPr>
              <w:t>21</w:t>
            </w:r>
          </w:ins>
          <w:ins w:id="10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01" w:author="Stanley Mike-RMPE01" w:date="2017-05-25T13:36:00Z"/>
              <w:rFonts w:asciiTheme="minorHAnsi" w:hAnsiTheme="minorHAnsi"/>
            </w:rPr>
          </w:pPr>
          <w:ins w:id="102" w:author="Stanley Mike-RMPE01" w:date="2017-05-25T13:36:00Z">
            <w:r w:rsidRPr="00807CD1">
              <w:rPr>
                <w:rStyle w:val="Hyperlink"/>
              </w:rPr>
              <w:fldChar w:fldCharType="begin"/>
            </w:r>
            <w:r w:rsidRPr="00807CD1">
              <w:rPr>
                <w:rStyle w:val="Hyperlink"/>
              </w:rPr>
              <w:instrText xml:space="preserve"> </w:instrText>
            </w:r>
            <w:r>
              <w:instrText>HYPERLINK \l "_Toc483482745"</w:instrText>
            </w:r>
            <w:r w:rsidRPr="00807CD1">
              <w:rPr>
                <w:rStyle w:val="Hyperlink"/>
              </w:rPr>
              <w:instrText xml:space="preserve"> </w:instrText>
            </w:r>
            <w:r w:rsidRPr="00807CD1">
              <w:rPr>
                <w:rStyle w:val="Hyperlink"/>
              </w:rPr>
              <w:fldChar w:fldCharType="separate"/>
            </w:r>
            <w:r w:rsidRPr="00807CD1">
              <w:rPr>
                <w:rStyle w:val="Hyperlink"/>
              </w:rPr>
              <w:t>5.1</w:t>
            </w:r>
            <w:r>
              <w:rPr>
                <w:rFonts w:asciiTheme="minorHAnsi" w:hAnsiTheme="minorHAnsi"/>
              </w:rPr>
              <w:tab/>
            </w:r>
            <w:r w:rsidRPr="00807CD1">
              <w:rPr>
                <w:rStyle w:val="Hyperlink"/>
              </w:rPr>
              <w:t>Power Specifications</w:t>
            </w:r>
            <w:r>
              <w:rPr>
                <w:webHidden/>
              </w:rPr>
              <w:tab/>
            </w:r>
            <w:r>
              <w:rPr>
                <w:webHidden/>
              </w:rPr>
              <w:fldChar w:fldCharType="begin"/>
            </w:r>
            <w:r>
              <w:rPr>
                <w:webHidden/>
              </w:rPr>
              <w:instrText xml:space="preserve"> PAGEREF _Toc483482745 \h </w:instrText>
            </w:r>
          </w:ins>
          <w:r>
            <w:rPr>
              <w:webHidden/>
            </w:rPr>
          </w:r>
          <w:r>
            <w:rPr>
              <w:webHidden/>
            </w:rPr>
            <w:fldChar w:fldCharType="separate"/>
          </w:r>
          <w:ins w:id="103" w:author="Stanley Mike-RMPE01" w:date="2017-05-27T12:25:00Z">
            <w:r w:rsidR="006C3433">
              <w:rPr>
                <w:webHidden/>
              </w:rPr>
              <w:t>22</w:t>
            </w:r>
          </w:ins>
          <w:ins w:id="10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05" w:author="Stanley Mike-RMPE01" w:date="2017-05-25T13:36:00Z"/>
              <w:rFonts w:asciiTheme="minorHAnsi" w:hAnsiTheme="minorHAnsi"/>
              <w:sz w:val="22"/>
            </w:rPr>
          </w:pPr>
          <w:ins w:id="106" w:author="Stanley Mike-RMPE01" w:date="2017-05-25T13:36:00Z">
            <w:r w:rsidRPr="00807CD1">
              <w:rPr>
                <w:rStyle w:val="Hyperlink"/>
              </w:rPr>
              <w:fldChar w:fldCharType="begin"/>
            </w:r>
            <w:r w:rsidRPr="00807CD1">
              <w:rPr>
                <w:rStyle w:val="Hyperlink"/>
              </w:rPr>
              <w:instrText xml:space="preserve"> </w:instrText>
            </w:r>
            <w:r>
              <w:instrText>HYPERLINK \l "_Toc483482746"</w:instrText>
            </w:r>
            <w:r w:rsidRPr="00807CD1">
              <w:rPr>
                <w:rStyle w:val="Hyperlink"/>
              </w:rPr>
              <w:instrText xml:space="preserve"> </w:instrText>
            </w:r>
            <w:r w:rsidRPr="00807CD1">
              <w:rPr>
                <w:rStyle w:val="Hyperlink"/>
              </w:rPr>
              <w:fldChar w:fldCharType="separate"/>
            </w:r>
            <w:r w:rsidRPr="00807CD1">
              <w:rPr>
                <w:rStyle w:val="Hyperlink"/>
              </w:rPr>
              <w:t>5.1.1</w:t>
            </w:r>
            <w:r>
              <w:rPr>
                <w:rFonts w:asciiTheme="minorHAnsi" w:hAnsiTheme="minorHAnsi"/>
                <w:sz w:val="22"/>
              </w:rPr>
              <w:tab/>
            </w:r>
            <w:r w:rsidRPr="00807CD1">
              <w:rPr>
                <w:rStyle w:val="Hyperlink"/>
              </w:rPr>
              <w:t>Test Intent</w:t>
            </w:r>
            <w:r>
              <w:rPr>
                <w:webHidden/>
              </w:rPr>
              <w:tab/>
            </w:r>
            <w:r>
              <w:rPr>
                <w:webHidden/>
              </w:rPr>
              <w:fldChar w:fldCharType="begin"/>
            </w:r>
            <w:r>
              <w:rPr>
                <w:webHidden/>
              </w:rPr>
              <w:instrText xml:space="preserve"> PAGEREF _Toc483482746 \h </w:instrText>
            </w:r>
          </w:ins>
          <w:r>
            <w:rPr>
              <w:webHidden/>
            </w:rPr>
          </w:r>
          <w:r>
            <w:rPr>
              <w:webHidden/>
            </w:rPr>
            <w:fldChar w:fldCharType="separate"/>
          </w:r>
          <w:ins w:id="107" w:author="Stanley Mike-RMPE01" w:date="2017-05-27T12:25:00Z">
            <w:r w:rsidR="006C3433">
              <w:rPr>
                <w:webHidden/>
              </w:rPr>
              <w:t>22</w:t>
            </w:r>
          </w:ins>
          <w:ins w:id="10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09" w:author="Stanley Mike-RMPE01" w:date="2017-05-25T13:36:00Z"/>
              <w:rFonts w:asciiTheme="minorHAnsi" w:hAnsiTheme="minorHAnsi"/>
              <w:sz w:val="22"/>
            </w:rPr>
          </w:pPr>
          <w:ins w:id="110" w:author="Stanley Mike-RMPE01" w:date="2017-05-25T13:36:00Z">
            <w:r w:rsidRPr="00807CD1">
              <w:rPr>
                <w:rStyle w:val="Hyperlink"/>
              </w:rPr>
              <w:fldChar w:fldCharType="begin"/>
            </w:r>
            <w:r w:rsidRPr="00807CD1">
              <w:rPr>
                <w:rStyle w:val="Hyperlink"/>
              </w:rPr>
              <w:instrText xml:space="preserve"> </w:instrText>
            </w:r>
            <w:r>
              <w:instrText>HYPERLINK \l "_Toc483482747"</w:instrText>
            </w:r>
            <w:r w:rsidRPr="00807CD1">
              <w:rPr>
                <w:rStyle w:val="Hyperlink"/>
              </w:rPr>
              <w:instrText xml:space="preserve"> </w:instrText>
            </w:r>
            <w:r w:rsidRPr="00807CD1">
              <w:rPr>
                <w:rStyle w:val="Hyperlink"/>
              </w:rPr>
              <w:fldChar w:fldCharType="separate"/>
            </w:r>
            <w:r w:rsidRPr="00807CD1">
              <w:rPr>
                <w:rStyle w:val="Hyperlink"/>
              </w:rPr>
              <w:t>5.1.2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_Toc483482747 \h </w:instrText>
            </w:r>
          </w:ins>
          <w:r>
            <w:rPr>
              <w:webHidden/>
            </w:rPr>
          </w:r>
          <w:r>
            <w:rPr>
              <w:webHidden/>
            </w:rPr>
            <w:fldChar w:fldCharType="separate"/>
          </w:r>
          <w:ins w:id="111" w:author="Stanley Mike-RMPE01" w:date="2017-05-27T12:25:00Z">
            <w:r w:rsidR="006C3433">
              <w:rPr>
                <w:webHidden/>
              </w:rPr>
              <w:t>22</w:t>
            </w:r>
          </w:ins>
          <w:ins w:id="11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13" w:author="Stanley Mike-RMPE01" w:date="2017-05-25T13:36:00Z"/>
              <w:rFonts w:asciiTheme="minorHAnsi" w:hAnsiTheme="minorHAnsi"/>
              <w:sz w:val="22"/>
            </w:rPr>
          </w:pPr>
          <w:ins w:id="114" w:author="Stanley Mike-RMPE01" w:date="2017-05-25T13:36:00Z">
            <w:r w:rsidRPr="00807CD1">
              <w:rPr>
                <w:rStyle w:val="Hyperlink"/>
              </w:rPr>
              <w:fldChar w:fldCharType="begin"/>
            </w:r>
            <w:r w:rsidRPr="00807CD1">
              <w:rPr>
                <w:rStyle w:val="Hyperlink"/>
              </w:rPr>
              <w:instrText xml:space="preserve"> </w:instrText>
            </w:r>
            <w:r>
              <w:instrText>HYPERLINK \l "_Toc483482748"</w:instrText>
            </w:r>
            <w:r w:rsidRPr="00807CD1">
              <w:rPr>
                <w:rStyle w:val="Hyperlink"/>
              </w:rPr>
              <w:instrText xml:space="preserve"> </w:instrText>
            </w:r>
            <w:r w:rsidRPr="00807CD1">
              <w:rPr>
                <w:rStyle w:val="Hyperlink"/>
              </w:rPr>
              <w:fldChar w:fldCharType="separate"/>
            </w:r>
            <w:r w:rsidRPr="00807CD1">
              <w:rPr>
                <w:rStyle w:val="Hyperlink"/>
              </w:rPr>
              <w:t>5.1.3</w:t>
            </w:r>
            <w:r>
              <w:rPr>
                <w:rFonts w:asciiTheme="minorHAnsi" w:hAnsiTheme="minorHAnsi"/>
                <w:sz w:val="22"/>
              </w:rPr>
              <w:tab/>
            </w:r>
            <w:r w:rsidRPr="00807CD1">
              <w:rPr>
                <w:rStyle w:val="Hyperlink"/>
              </w:rPr>
              <w:t>Test Configuration</w:t>
            </w:r>
            <w:r>
              <w:rPr>
                <w:webHidden/>
              </w:rPr>
              <w:tab/>
            </w:r>
            <w:r>
              <w:rPr>
                <w:webHidden/>
              </w:rPr>
              <w:fldChar w:fldCharType="begin"/>
            </w:r>
            <w:r>
              <w:rPr>
                <w:webHidden/>
              </w:rPr>
              <w:instrText xml:space="preserve"> PAGEREF _Toc483482748 \h </w:instrText>
            </w:r>
          </w:ins>
          <w:r>
            <w:rPr>
              <w:webHidden/>
            </w:rPr>
          </w:r>
          <w:r>
            <w:rPr>
              <w:webHidden/>
            </w:rPr>
            <w:fldChar w:fldCharType="separate"/>
          </w:r>
          <w:ins w:id="115" w:author="Stanley Mike-RMPE01" w:date="2017-05-27T12:25:00Z">
            <w:r w:rsidR="006C3433">
              <w:rPr>
                <w:webHidden/>
              </w:rPr>
              <w:t>22</w:t>
            </w:r>
          </w:ins>
          <w:ins w:id="11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17" w:author="Stanley Mike-RMPE01" w:date="2017-05-25T13:36:00Z"/>
              <w:rFonts w:asciiTheme="minorHAnsi" w:hAnsiTheme="minorHAnsi"/>
              <w:sz w:val="22"/>
            </w:rPr>
          </w:pPr>
          <w:ins w:id="118" w:author="Stanley Mike-RMPE01" w:date="2017-05-25T13:36:00Z">
            <w:r w:rsidRPr="00807CD1">
              <w:rPr>
                <w:rStyle w:val="Hyperlink"/>
              </w:rPr>
              <w:fldChar w:fldCharType="begin"/>
            </w:r>
            <w:r w:rsidRPr="00807CD1">
              <w:rPr>
                <w:rStyle w:val="Hyperlink"/>
              </w:rPr>
              <w:instrText xml:space="preserve"> </w:instrText>
            </w:r>
            <w:r>
              <w:instrText>HYPERLINK \l "_Toc483482749"</w:instrText>
            </w:r>
            <w:r w:rsidRPr="00807CD1">
              <w:rPr>
                <w:rStyle w:val="Hyperlink"/>
              </w:rPr>
              <w:instrText xml:space="preserve"> </w:instrText>
            </w:r>
            <w:r w:rsidRPr="00807CD1">
              <w:rPr>
                <w:rStyle w:val="Hyperlink"/>
              </w:rPr>
              <w:fldChar w:fldCharType="separate"/>
            </w:r>
            <w:r w:rsidRPr="00807CD1">
              <w:rPr>
                <w:rStyle w:val="Hyperlink"/>
              </w:rPr>
              <w:t>5.1.4</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_Toc483482749 \h </w:instrText>
            </w:r>
          </w:ins>
          <w:r>
            <w:rPr>
              <w:webHidden/>
            </w:rPr>
          </w:r>
          <w:r>
            <w:rPr>
              <w:webHidden/>
            </w:rPr>
            <w:fldChar w:fldCharType="separate"/>
          </w:r>
          <w:ins w:id="119" w:author="Stanley Mike-RMPE01" w:date="2017-05-27T12:25:00Z">
            <w:r w:rsidR="006C3433">
              <w:rPr>
                <w:webHidden/>
              </w:rPr>
              <w:t>23</w:t>
            </w:r>
          </w:ins>
          <w:ins w:id="12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21" w:author="Stanley Mike-RMPE01" w:date="2017-05-25T13:36:00Z"/>
              <w:rFonts w:asciiTheme="minorHAnsi" w:hAnsiTheme="minorHAnsi"/>
            </w:rPr>
          </w:pPr>
          <w:ins w:id="122" w:author="Stanley Mike-RMPE01" w:date="2017-05-25T13:36:00Z">
            <w:r w:rsidRPr="00807CD1">
              <w:rPr>
                <w:rStyle w:val="Hyperlink"/>
              </w:rPr>
              <w:fldChar w:fldCharType="begin"/>
            </w:r>
            <w:r w:rsidRPr="00807CD1">
              <w:rPr>
                <w:rStyle w:val="Hyperlink"/>
              </w:rPr>
              <w:instrText xml:space="preserve"> </w:instrText>
            </w:r>
            <w:r>
              <w:instrText>HYPERLINK \l "_Toc483482750"</w:instrText>
            </w:r>
            <w:r w:rsidRPr="00807CD1">
              <w:rPr>
                <w:rStyle w:val="Hyperlink"/>
              </w:rPr>
              <w:instrText xml:space="preserve"> </w:instrText>
            </w:r>
            <w:r w:rsidRPr="00807CD1">
              <w:rPr>
                <w:rStyle w:val="Hyperlink"/>
              </w:rPr>
              <w:fldChar w:fldCharType="separate"/>
            </w:r>
            <w:r w:rsidRPr="00807CD1">
              <w:rPr>
                <w:rStyle w:val="Hyperlink"/>
              </w:rPr>
              <w:t>5.2</w:t>
            </w:r>
            <w:r>
              <w:rPr>
                <w:rFonts w:asciiTheme="minorHAnsi" w:hAnsiTheme="minorHAnsi"/>
              </w:rPr>
              <w:tab/>
            </w:r>
            <w:r w:rsidRPr="00807CD1">
              <w:rPr>
                <w:rStyle w:val="Hyperlink"/>
              </w:rPr>
              <w:t>Computation Metrics</w:t>
            </w:r>
            <w:r>
              <w:rPr>
                <w:webHidden/>
              </w:rPr>
              <w:tab/>
            </w:r>
            <w:r>
              <w:rPr>
                <w:webHidden/>
              </w:rPr>
              <w:fldChar w:fldCharType="begin"/>
            </w:r>
            <w:r>
              <w:rPr>
                <w:webHidden/>
              </w:rPr>
              <w:instrText xml:space="preserve"> PAGEREF _Toc483482750 \h </w:instrText>
            </w:r>
          </w:ins>
          <w:r>
            <w:rPr>
              <w:webHidden/>
            </w:rPr>
          </w:r>
          <w:r>
            <w:rPr>
              <w:webHidden/>
            </w:rPr>
            <w:fldChar w:fldCharType="separate"/>
          </w:r>
          <w:ins w:id="123" w:author="Stanley Mike-RMPE01" w:date="2017-05-27T12:25:00Z">
            <w:r w:rsidR="006C3433">
              <w:rPr>
                <w:webHidden/>
              </w:rPr>
              <w:t>25</w:t>
            </w:r>
          </w:ins>
          <w:ins w:id="12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25" w:author="Stanley Mike-RMPE01" w:date="2017-05-25T13:36:00Z"/>
              <w:rFonts w:asciiTheme="minorHAnsi" w:hAnsiTheme="minorHAnsi"/>
              <w:sz w:val="22"/>
            </w:rPr>
          </w:pPr>
          <w:ins w:id="126" w:author="Stanley Mike-RMPE01" w:date="2017-05-25T13:36:00Z">
            <w:r w:rsidRPr="00807CD1">
              <w:rPr>
                <w:rStyle w:val="Hyperlink"/>
              </w:rPr>
              <w:fldChar w:fldCharType="begin"/>
            </w:r>
            <w:r w:rsidRPr="00807CD1">
              <w:rPr>
                <w:rStyle w:val="Hyperlink"/>
              </w:rPr>
              <w:instrText xml:space="preserve"> </w:instrText>
            </w:r>
            <w:r>
              <w:instrText>HYPERLINK \l "_Toc483482751"</w:instrText>
            </w:r>
            <w:r w:rsidRPr="00807CD1">
              <w:rPr>
                <w:rStyle w:val="Hyperlink"/>
              </w:rPr>
              <w:instrText xml:space="preserve"> </w:instrText>
            </w:r>
            <w:r w:rsidRPr="00807CD1">
              <w:rPr>
                <w:rStyle w:val="Hyperlink"/>
              </w:rPr>
              <w:fldChar w:fldCharType="separate"/>
            </w:r>
            <w:r w:rsidRPr="00807CD1">
              <w:rPr>
                <w:rStyle w:val="Hyperlink"/>
              </w:rPr>
              <w:t>5.2.1</w:t>
            </w:r>
            <w:r>
              <w:rPr>
                <w:rFonts w:asciiTheme="minorHAnsi" w:hAnsiTheme="minorHAnsi"/>
                <w:sz w:val="22"/>
              </w:rPr>
              <w:tab/>
            </w:r>
            <w:r w:rsidRPr="00807CD1">
              <w:rPr>
                <w:rStyle w:val="Hyperlink"/>
              </w:rPr>
              <w:t>Clock Cycles</w:t>
            </w:r>
            <w:r>
              <w:rPr>
                <w:webHidden/>
              </w:rPr>
              <w:tab/>
            </w:r>
            <w:r>
              <w:rPr>
                <w:webHidden/>
              </w:rPr>
              <w:fldChar w:fldCharType="begin"/>
            </w:r>
            <w:r>
              <w:rPr>
                <w:webHidden/>
              </w:rPr>
              <w:instrText xml:space="preserve"> PAGEREF _Toc483482751 \h </w:instrText>
            </w:r>
          </w:ins>
          <w:r>
            <w:rPr>
              <w:webHidden/>
            </w:rPr>
          </w:r>
          <w:r>
            <w:rPr>
              <w:webHidden/>
            </w:rPr>
            <w:fldChar w:fldCharType="separate"/>
          </w:r>
          <w:ins w:id="127" w:author="Stanley Mike-RMPE01" w:date="2017-05-27T12:25:00Z">
            <w:r w:rsidR="006C3433">
              <w:rPr>
                <w:webHidden/>
              </w:rPr>
              <w:t>25</w:t>
            </w:r>
          </w:ins>
          <w:ins w:id="12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29" w:author="Stanley Mike-RMPE01" w:date="2017-05-25T13:36:00Z"/>
              <w:rFonts w:asciiTheme="minorHAnsi" w:hAnsiTheme="minorHAnsi"/>
              <w:sz w:val="22"/>
            </w:rPr>
          </w:pPr>
          <w:ins w:id="130" w:author="Stanley Mike-RMPE01" w:date="2017-05-25T13:36:00Z">
            <w:r w:rsidRPr="00807CD1">
              <w:rPr>
                <w:rStyle w:val="Hyperlink"/>
              </w:rPr>
              <w:fldChar w:fldCharType="begin"/>
            </w:r>
            <w:r w:rsidRPr="00807CD1">
              <w:rPr>
                <w:rStyle w:val="Hyperlink"/>
              </w:rPr>
              <w:instrText xml:space="preserve"> </w:instrText>
            </w:r>
            <w:r>
              <w:instrText>HYPERLINK \l "_Toc483482752"</w:instrText>
            </w:r>
            <w:r w:rsidRPr="00807CD1">
              <w:rPr>
                <w:rStyle w:val="Hyperlink"/>
              </w:rPr>
              <w:instrText xml:space="preserve"> </w:instrText>
            </w:r>
            <w:r w:rsidRPr="00807CD1">
              <w:rPr>
                <w:rStyle w:val="Hyperlink"/>
              </w:rPr>
              <w:fldChar w:fldCharType="separate"/>
            </w:r>
            <w:r w:rsidRPr="00807CD1">
              <w:rPr>
                <w:rStyle w:val="Hyperlink"/>
              </w:rPr>
              <w:t>5.2.2</w:t>
            </w:r>
            <w:r>
              <w:rPr>
                <w:rFonts w:asciiTheme="minorHAnsi" w:hAnsiTheme="minorHAnsi"/>
                <w:sz w:val="22"/>
              </w:rPr>
              <w:tab/>
            </w:r>
            <w:r w:rsidRPr="00807CD1">
              <w:rPr>
                <w:rStyle w:val="Hyperlink"/>
              </w:rPr>
              <w:t>Memory Requirements</w:t>
            </w:r>
            <w:r>
              <w:rPr>
                <w:webHidden/>
              </w:rPr>
              <w:tab/>
            </w:r>
            <w:r>
              <w:rPr>
                <w:webHidden/>
              </w:rPr>
              <w:fldChar w:fldCharType="begin"/>
            </w:r>
            <w:r>
              <w:rPr>
                <w:webHidden/>
              </w:rPr>
              <w:instrText xml:space="preserve"> PAGEREF _Toc483482752 \h </w:instrText>
            </w:r>
          </w:ins>
          <w:r>
            <w:rPr>
              <w:webHidden/>
            </w:rPr>
          </w:r>
          <w:r>
            <w:rPr>
              <w:webHidden/>
            </w:rPr>
            <w:fldChar w:fldCharType="separate"/>
          </w:r>
          <w:ins w:id="131" w:author="Stanley Mike-RMPE01" w:date="2017-05-27T12:25:00Z">
            <w:r w:rsidR="006C3433">
              <w:rPr>
                <w:webHidden/>
              </w:rPr>
              <w:t>25</w:t>
            </w:r>
          </w:ins>
          <w:ins w:id="13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33" w:author="Stanley Mike-RMPE01" w:date="2017-05-25T13:36:00Z"/>
              <w:rFonts w:asciiTheme="minorHAnsi" w:hAnsiTheme="minorHAnsi"/>
              <w:sz w:val="22"/>
            </w:rPr>
          </w:pPr>
          <w:ins w:id="134" w:author="Stanley Mike-RMPE01" w:date="2017-05-25T13:36:00Z">
            <w:r w:rsidRPr="00807CD1">
              <w:rPr>
                <w:rStyle w:val="Hyperlink"/>
              </w:rPr>
              <w:lastRenderedPageBreak/>
              <w:fldChar w:fldCharType="begin"/>
            </w:r>
            <w:r w:rsidRPr="00807CD1">
              <w:rPr>
                <w:rStyle w:val="Hyperlink"/>
              </w:rPr>
              <w:instrText xml:space="preserve"> </w:instrText>
            </w:r>
            <w:r>
              <w:instrText>HYPERLINK \l "_Toc483482753"</w:instrText>
            </w:r>
            <w:r w:rsidRPr="00807CD1">
              <w:rPr>
                <w:rStyle w:val="Hyperlink"/>
              </w:rPr>
              <w:instrText xml:space="preserve"> </w:instrText>
            </w:r>
            <w:r w:rsidRPr="00807CD1">
              <w:rPr>
                <w:rStyle w:val="Hyperlink"/>
              </w:rPr>
              <w:fldChar w:fldCharType="separate"/>
            </w:r>
            <w:r w:rsidRPr="00807CD1">
              <w:rPr>
                <w:rStyle w:val="Hyperlink"/>
              </w:rPr>
              <w:t>5.2.3</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_Toc483482753 \h </w:instrText>
            </w:r>
          </w:ins>
          <w:r>
            <w:rPr>
              <w:webHidden/>
            </w:rPr>
          </w:r>
          <w:r>
            <w:rPr>
              <w:webHidden/>
            </w:rPr>
            <w:fldChar w:fldCharType="separate"/>
          </w:r>
          <w:ins w:id="135" w:author="Stanley Mike-RMPE01" w:date="2017-05-27T12:25:00Z">
            <w:r w:rsidR="006C3433">
              <w:rPr>
                <w:webHidden/>
              </w:rPr>
              <w:t>25</w:t>
            </w:r>
          </w:ins>
          <w:ins w:id="13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37" w:author="Stanley Mike-RMPE01" w:date="2017-05-25T13:36:00Z"/>
              <w:rFonts w:asciiTheme="minorHAnsi" w:hAnsiTheme="minorHAnsi"/>
              <w:sz w:val="22"/>
            </w:rPr>
          </w:pPr>
          <w:ins w:id="138" w:author="Stanley Mike-RMPE01" w:date="2017-05-25T13:36:00Z">
            <w:r w:rsidRPr="00807CD1">
              <w:rPr>
                <w:rStyle w:val="Hyperlink"/>
              </w:rPr>
              <w:fldChar w:fldCharType="begin"/>
            </w:r>
            <w:r w:rsidRPr="00807CD1">
              <w:rPr>
                <w:rStyle w:val="Hyperlink"/>
              </w:rPr>
              <w:instrText xml:space="preserve"> </w:instrText>
            </w:r>
            <w:r>
              <w:instrText>HYPERLINK \l "_Toc483482754"</w:instrText>
            </w:r>
            <w:r w:rsidRPr="00807CD1">
              <w:rPr>
                <w:rStyle w:val="Hyperlink"/>
              </w:rPr>
              <w:instrText xml:space="preserve"> </w:instrText>
            </w:r>
            <w:r w:rsidRPr="00807CD1">
              <w:rPr>
                <w:rStyle w:val="Hyperlink"/>
              </w:rPr>
              <w:fldChar w:fldCharType="separate"/>
            </w:r>
            <w:r w:rsidRPr="00807CD1">
              <w:rPr>
                <w:rStyle w:val="Hyperlink"/>
              </w:rPr>
              <w:t>5.2.4</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_Toc483482754 \h </w:instrText>
            </w:r>
          </w:ins>
          <w:r>
            <w:rPr>
              <w:webHidden/>
            </w:rPr>
          </w:r>
          <w:r>
            <w:rPr>
              <w:webHidden/>
            </w:rPr>
            <w:fldChar w:fldCharType="separate"/>
          </w:r>
          <w:ins w:id="139" w:author="Stanley Mike-RMPE01" w:date="2017-05-27T12:25:00Z">
            <w:r w:rsidR="006C3433">
              <w:rPr>
                <w:webHidden/>
              </w:rPr>
              <w:t>25</w:t>
            </w:r>
          </w:ins>
          <w:ins w:id="140" w:author="Stanley Mike-RMPE01" w:date="2017-05-25T13:36:00Z">
            <w:r>
              <w:rPr>
                <w:webHidden/>
              </w:rPr>
              <w:fldChar w:fldCharType="end"/>
            </w:r>
            <w:r w:rsidRPr="00807CD1">
              <w:rPr>
                <w:rStyle w:val="Hyperlink"/>
              </w:rPr>
              <w:fldChar w:fldCharType="end"/>
            </w:r>
          </w:ins>
        </w:p>
        <w:p w:rsidR="00017B3E" w:rsidRDefault="00017B3E">
          <w:pPr>
            <w:pStyle w:val="TOC3"/>
            <w:rPr>
              <w:ins w:id="141" w:author="Stanley Mike-RMPE01" w:date="2017-05-25T13:36:00Z"/>
              <w:rFonts w:asciiTheme="minorHAnsi" w:hAnsiTheme="minorHAnsi"/>
              <w:sz w:val="22"/>
            </w:rPr>
          </w:pPr>
          <w:ins w:id="142" w:author="Stanley Mike-RMPE01" w:date="2017-05-25T13:36:00Z">
            <w:r w:rsidRPr="00807CD1">
              <w:rPr>
                <w:rStyle w:val="Hyperlink"/>
              </w:rPr>
              <w:fldChar w:fldCharType="begin"/>
            </w:r>
            <w:r w:rsidRPr="00807CD1">
              <w:rPr>
                <w:rStyle w:val="Hyperlink"/>
              </w:rPr>
              <w:instrText xml:space="preserve"> </w:instrText>
            </w:r>
            <w:r>
              <w:instrText>HYPERLINK \l "_Toc483482755"</w:instrText>
            </w:r>
            <w:r w:rsidRPr="00807CD1">
              <w:rPr>
                <w:rStyle w:val="Hyperlink"/>
              </w:rPr>
              <w:instrText xml:space="preserve"> </w:instrText>
            </w:r>
            <w:r w:rsidRPr="00807CD1">
              <w:rPr>
                <w:rStyle w:val="Hyperlink"/>
              </w:rPr>
              <w:fldChar w:fldCharType="separate"/>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_Toc483482755 \h </w:instrText>
            </w:r>
          </w:ins>
          <w:r>
            <w:rPr>
              <w:webHidden/>
            </w:rPr>
          </w:r>
          <w:r>
            <w:rPr>
              <w:webHidden/>
            </w:rPr>
            <w:fldChar w:fldCharType="separate"/>
          </w:r>
          <w:ins w:id="143" w:author="Stanley Mike-RMPE01" w:date="2017-05-27T12:25:00Z">
            <w:r w:rsidR="006C3433">
              <w:rPr>
                <w:webHidden/>
              </w:rPr>
              <w:t>26</w:t>
            </w:r>
          </w:ins>
          <w:ins w:id="144" w:author="Stanley Mike-RMPE01" w:date="2017-05-25T13:36:00Z">
            <w:r>
              <w:rPr>
                <w:webHidden/>
              </w:rPr>
              <w:fldChar w:fldCharType="end"/>
            </w:r>
            <w:r w:rsidRPr="00807CD1">
              <w:rPr>
                <w:rStyle w:val="Hyperlink"/>
              </w:rPr>
              <w:fldChar w:fldCharType="end"/>
            </w:r>
          </w:ins>
        </w:p>
        <w:p w:rsidR="00017B3E" w:rsidRDefault="00017B3E">
          <w:pPr>
            <w:pStyle w:val="TOC3"/>
            <w:rPr>
              <w:ins w:id="145" w:author="Stanley Mike-RMPE01" w:date="2017-05-25T13:36:00Z"/>
              <w:rFonts w:asciiTheme="minorHAnsi" w:hAnsiTheme="minorHAnsi"/>
              <w:sz w:val="22"/>
            </w:rPr>
          </w:pPr>
          <w:ins w:id="146" w:author="Stanley Mike-RMPE01" w:date="2017-05-25T13:36:00Z">
            <w:r w:rsidRPr="00807CD1">
              <w:rPr>
                <w:rStyle w:val="Hyperlink"/>
              </w:rPr>
              <w:fldChar w:fldCharType="begin"/>
            </w:r>
            <w:r w:rsidRPr="00807CD1">
              <w:rPr>
                <w:rStyle w:val="Hyperlink"/>
              </w:rPr>
              <w:instrText xml:space="preserve"> </w:instrText>
            </w:r>
            <w:r>
              <w:instrText>HYPERLINK \l "_Toc483482756"</w:instrText>
            </w:r>
            <w:r w:rsidRPr="00807CD1">
              <w:rPr>
                <w:rStyle w:val="Hyperlink"/>
              </w:rPr>
              <w:instrText xml:space="preserve"> </w:instrText>
            </w:r>
            <w:r w:rsidRPr="00807CD1">
              <w:rPr>
                <w:rStyle w:val="Hyperlink"/>
              </w:rPr>
              <w:fldChar w:fldCharType="separate"/>
            </w:r>
            <w:r w:rsidRPr="00807CD1">
              <w:rPr>
                <w:rStyle w:val="Hyperlink"/>
              </w:rPr>
              <w:t>5.2.5</w:t>
            </w:r>
            <w:r>
              <w:rPr>
                <w:webHidden/>
              </w:rPr>
              <w:tab/>
            </w:r>
            <w:r>
              <w:rPr>
                <w:webHidden/>
              </w:rPr>
              <w:fldChar w:fldCharType="begin"/>
            </w:r>
            <w:r>
              <w:rPr>
                <w:webHidden/>
              </w:rPr>
              <w:instrText xml:space="preserve"> PAGEREF _Toc483482756 \h </w:instrText>
            </w:r>
          </w:ins>
          <w:r>
            <w:rPr>
              <w:webHidden/>
            </w:rPr>
          </w:r>
          <w:r>
            <w:rPr>
              <w:webHidden/>
            </w:rPr>
            <w:fldChar w:fldCharType="separate"/>
          </w:r>
          <w:ins w:id="147" w:author="Stanley Mike-RMPE01" w:date="2017-05-27T12:25:00Z">
            <w:r w:rsidR="006C3433">
              <w:rPr>
                <w:webHidden/>
              </w:rPr>
              <w:t>26</w:t>
            </w:r>
          </w:ins>
          <w:ins w:id="14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49" w:author="Stanley Mike-RMPE01" w:date="2017-05-25T13:36:00Z"/>
              <w:rFonts w:asciiTheme="minorHAnsi" w:hAnsiTheme="minorHAnsi"/>
            </w:rPr>
          </w:pPr>
          <w:ins w:id="150" w:author="Stanley Mike-RMPE01" w:date="2017-05-25T13:36:00Z">
            <w:r w:rsidRPr="00807CD1">
              <w:rPr>
                <w:rStyle w:val="Hyperlink"/>
              </w:rPr>
              <w:fldChar w:fldCharType="begin"/>
            </w:r>
            <w:r w:rsidRPr="00807CD1">
              <w:rPr>
                <w:rStyle w:val="Hyperlink"/>
              </w:rPr>
              <w:instrText xml:space="preserve"> </w:instrText>
            </w:r>
            <w:r>
              <w:instrText>HYPERLINK \l "_Toc483482757"</w:instrText>
            </w:r>
            <w:r w:rsidRPr="00807CD1">
              <w:rPr>
                <w:rStyle w:val="Hyperlink"/>
              </w:rPr>
              <w:instrText xml:space="preserve"> </w:instrText>
            </w:r>
            <w:r w:rsidRPr="00807CD1">
              <w:rPr>
                <w:rStyle w:val="Hyperlink"/>
              </w:rPr>
              <w:fldChar w:fldCharType="separate"/>
            </w:r>
            <w:r w:rsidRPr="00807CD1">
              <w:rPr>
                <w:rStyle w:val="Hyperlink"/>
              </w:rPr>
              <w:t>5.3</w:t>
            </w:r>
            <w:r>
              <w:rPr>
                <w:rFonts w:asciiTheme="minorHAnsi" w:hAnsiTheme="minorHAnsi"/>
              </w:rPr>
              <w:tab/>
            </w:r>
            <w:r w:rsidRPr="00807CD1">
              <w:rPr>
                <w:rStyle w:val="Hyperlink"/>
              </w:rPr>
              <w:t>Magnetic Calibration</w:t>
            </w:r>
            <w:r>
              <w:rPr>
                <w:webHidden/>
              </w:rPr>
              <w:tab/>
            </w:r>
            <w:r>
              <w:rPr>
                <w:webHidden/>
              </w:rPr>
              <w:fldChar w:fldCharType="begin"/>
            </w:r>
            <w:r>
              <w:rPr>
                <w:webHidden/>
              </w:rPr>
              <w:instrText xml:space="preserve"> PAGEREF _Toc483482757 \h </w:instrText>
            </w:r>
          </w:ins>
          <w:r>
            <w:rPr>
              <w:webHidden/>
            </w:rPr>
          </w:r>
          <w:r>
            <w:rPr>
              <w:webHidden/>
            </w:rPr>
            <w:fldChar w:fldCharType="separate"/>
          </w:r>
          <w:ins w:id="151" w:author="Stanley Mike-RMPE01" w:date="2017-05-27T12:25:00Z">
            <w:r w:rsidR="006C3433">
              <w:rPr>
                <w:webHidden/>
              </w:rPr>
              <w:t>26</w:t>
            </w:r>
          </w:ins>
          <w:ins w:id="15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53" w:author="Stanley Mike-RMPE01" w:date="2017-05-25T13:36:00Z"/>
              <w:rFonts w:asciiTheme="minorHAnsi" w:hAnsiTheme="minorHAnsi"/>
              <w:sz w:val="22"/>
            </w:rPr>
          </w:pPr>
          <w:ins w:id="154" w:author="Stanley Mike-RMPE01" w:date="2017-05-25T13:36:00Z">
            <w:r w:rsidRPr="00807CD1">
              <w:rPr>
                <w:rStyle w:val="Hyperlink"/>
              </w:rPr>
              <w:fldChar w:fldCharType="begin"/>
            </w:r>
            <w:r w:rsidRPr="00807CD1">
              <w:rPr>
                <w:rStyle w:val="Hyperlink"/>
              </w:rPr>
              <w:instrText xml:space="preserve"> </w:instrText>
            </w:r>
            <w:r>
              <w:instrText>HYPERLINK \l "_Toc483482758"</w:instrText>
            </w:r>
            <w:r w:rsidRPr="00807CD1">
              <w:rPr>
                <w:rStyle w:val="Hyperlink"/>
              </w:rPr>
              <w:instrText xml:space="preserve"> </w:instrText>
            </w:r>
            <w:r w:rsidRPr="00807CD1">
              <w:rPr>
                <w:rStyle w:val="Hyperlink"/>
              </w:rPr>
              <w:fldChar w:fldCharType="separate"/>
            </w:r>
            <w:r w:rsidRPr="00807CD1">
              <w:rPr>
                <w:rStyle w:val="Hyperlink"/>
              </w:rPr>
              <w:t>5.3.1</w:t>
            </w:r>
            <w:r>
              <w:rPr>
                <w:rFonts w:asciiTheme="minorHAnsi" w:hAnsiTheme="minorHAnsi"/>
                <w:sz w:val="22"/>
              </w:rPr>
              <w:tab/>
            </w:r>
            <w:r w:rsidRPr="00807CD1">
              <w:rPr>
                <w:rStyle w:val="Hyperlink"/>
              </w:rPr>
              <w:t>Background</w:t>
            </w:r>
            <w:r>
              <w:rPr>
                <w:webHidden/>
              </w:rPr>
              <w:tab/>
            </w:r>
            <w:r>
              <w:rPr>
                <w:webHidden/>
              </w:rPr>
              <w:fldChar w:fldCharType="begin"/>
            </w:r>
            <w:r>
              <w:rPr>
                <w:webHidden/>
              </w:rPr>
              <w:instrText xml:space="preserve"> PAGEREF _Toc483482758 \h </w:instrText>
            </w:r>
          </w:ins>
          <w:r>
            <w:rPr>
              <w:webHidden/>
            </w:rPr>
          </w:r>
          <w:r>
            <w:rPr>
              <w:webHidden/>
            </w:rPr>
            <w:fldChar w:fldCharType="separate"/>
          </w:r>
          <w:ins w:id="155" w:author="Stanley Mike-RMPE01" w:date="2017-05-27T12:25:00Z">
            <w:r w:rsidR="006C3433">
              <w:rPr>
                <w:webHidden/>
              </w:rPr>
              <w:t>26</w:t>
            </w:r>
          </w:ins>
          <w:ins w:id="15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57" w:author="Stanley Mike-RMPE01" w:date="2017-05-25T13:36:00Z"/>
              <w:rFonts w:asciiTheme="minorHAnsi" w:hAnsiTheme="minorHAnsi"/>
              <w:sz w:val="22"/>
            </w:rPr>
          </w:pPr>
          <w:ins w:id="158" w:author="Stanley Mike-RMPE01" w:date="2017-05-25T13:36:00Z">
            <w:r w:rsidRPr="00807CD1">
              <w:rPr>
                <w:rStyle w:val="Hyperlink"/>
              </w:rPr>
              <w:fldChar w:fldCharType="begin"/>
            </w:r>
            <w:r w:rsidRPr="00807CD1">
              <w:rPr>
                <w:rStyle w:val="Hyperlink"/>
              </w:rPr>
              <w:instrText xml:space="preserve"> </w:instrText>
            </w:r>
            <w:r>
              <w:instrText>HYPERLINK \l "_Toc483482759"</w:instrText>
            </w:r>
            <w:r w:rsidRPr="00807CD1">
              <w:rPr>
                <w:rStyle w:val="Hyperlink"/>
              </w:rPr>
              <w:instrText xml:space="preserve"> </w:instrText>
            </w:r>
            <w:r w:rsidRPr="00807CD1">
              <w:rPr>
                <w:rStyle w:val="Hyperlink"/>
              </w:rPr>
              <w:fldChar w:fldCharType="separate"/>
            </w:r>
            <w:r w:rsidRPr="00807CD1">
              <w:rPr>
                <w:rStyle w:val="Hyperlink"/>
              </w:rPr>
              <w:t>5.3.2</w:t>
            </w:r>
            <w:r>
              <w:rPr>
                <w:rFonts w:asciiTheme="minorHAnsi" w:hAnsiTheme="minorHAnsi"/>
                <w:sz w:val="22"/>
              </w:rPr>
              <w:tab/>
            </w:r>
            <w:r w:rsidRPr="00807CD1">
              <w:rPr>
                <w:rStyle w:val="Hyperlink"/>
              </w:rPr>
              <w:t>The Magnetic Buffer</w:t>
            </w:r>
            <w:r>
              <w:rPr>
                <w:webHidden/>
              </w:rPr>
              <w:tab/>
            </w:r>
            <w:r>
              <w:rPr>
                <w:webHidden/>
              </w:rPr>
              <w:fldChar w:fldCharType="begin"/>
            </w:r>
            <w:r>
              <w:rPr>
                <w:webHidden/>
              </w:rPr>
              <w:instrText xml:space="preserve"> PAGEREF _Toc483482759 \h </w:instrText>
            </w:r>
          </w:ins>
          <w:r>
            <w:rPr>
              <w:webHidden/>
            </w:rPr>
          </w:r>
          <w:r>
            <w:rPr>
              <w:webHidden/>
            </w:rPr>
            <w:fldChar w:fldCharType="separate"/>
          </w:r>
          <w:ins w:id="159" w:author="Stanley Mike-RMPE01" w:date="2017-05-27T12:25:00Z">
            <w:r w:rsidR="006C3433">
              <w:rPr>
                <w:webHidden/>
              </w:rPr>
              <w:t>27</w:t>
            </w:r>
          </w:ins>
          <w:ins w:id="16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61" w:author="Stanley Mike-RMPE01" w:date="2017-05-25T13:36:00Z"/>
              <w:rFonts w:asciiTheme="minorHAnsi" w:hAnsiTheme="minorHAnsi"/>
            </w:rPr>
          </w:pPr>
          <w:ins w:id="162" w:author="Stanley Mike-RMPE01" w:date="2017-05-25T13:36:00Z">
            <w:r w:rsidRPr="00807CD1">
              <w:rPr>
                <w:rStyle w:val="Hyperlink"/>
              </w:rPr>
              <w:fldChar w:fldCharType="begin"/>
            </w:r>
            <w:r w:rsidRPr="00807CD1">
              <w:rPr>
                <w:rStyle w:val="Hyperlink"/>
              </w:rPr>
              <w:instrText xml:space="preserve"> </w:instrText>
            </w:r>
            <w:r>
              <w:instrText>HYPERLINK \l "_Toc483482760"</w:instrText>
            </w:r>
            <w:r w:rsidRPr="00807CD1">
              <w:rPr>
                <w:rStyle w:val="Hyperlink"/>
              </w:rPr>
              <w:instrText xml:space="preserve"> </w:instrText>
            </w:r>
            <w:r w:rsidRPr="00807CD1">
              <w:rPr>
                <w:rStyle w:val="Hyperlink"/>
              </w:rPr>
              <w:fldChar w:fldCharType="separate"/>
            </w:r>
            <w:r w:rsidRPr="00807CD1">
              <w:rPr>
                <w:rStyle w:val="Hyperlink"/>
              </w:rPr>
              <w:t>5.4</w:t>
            </w:r>
            <w:r>
              <w:rPr>
                <w:rFonts w:asciiTheme="minorHAnsi" w:hAnsiTheme="minorHAnsi"/>
              </w:rPr>
              <w:tab/>
            </w:r>
            <w:r w:rsidRPr="00807CD1">
              <w:rPr>
                <w:rStyle w:val="Hyperlink"/>
              </w:rPr>
              <w:t>Compass Heading Accuracy</w:t>
            </w:r>
            <w:r>
              <w:rPr>
                <w:webHidden/>
              </w:rPr>
              <w:tab/>
            </w:r>
            <w:r>
              <w:rPr>
                <w:webHidden/>
              </w:rPr>
              <w:fldChar w:fldCharType="begin"/>
            </w:r>
            <w:r>
              <w:rPr>
                <w:webHidden/>
              </w:rPr>
              <w:instrText xml:space="preserve"> PAGEREF _Toc483482760 \h </w:instrText>
            </w:r>
          </w:ins>
          <w:r>
            <w:rPr>
              <w:webHidden/>
            </w:rPr>
          </w:r>
          <w:r>
            <w:rPr>
              <w:webHidden/>
            </w:rPr>
            <w:fldChar w:fldCharType="separate"/>
          </w:r>
          <w:ins w:id="163" w:author="Stanley Mike-RMPE01" w:date="2017-05-27T12:25:00Z">
            <w:r w:rsidR="006C3433">
              <w:rPr>
                <w:webHidden/>
              </w:rPr>
              <w:t>28</w:t>
            </w:r>
          </w:ins>
          <w:ins w:id="16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65" w:author="Stanley Mike-RMPE01" w:date="2017-05-25T13:36:00Z"/>
              <w:rFonts w:asciiTheme="minorHAnsi" w:hAnsiTheme="minorHAnsi"/>
              <w:sz w:val="22"/>
            </w:rPr>
          </w:pPr>
          <w:ins w:id="166" w:author="Stanley Mike-RMPE01" w:date="2017-05-25T13:36:00Z">
            <w:r w:rsidRPr="00807CD1">
              <w:rPr>
                <w:rStyle w:val="Hyperlink"/>
              </w:rPr>
              <w:fldChar w:fldCharType="begin"/>
            </w:r>
            <w:r w:rsidRPr="00807CD1">
              <w:rPr>
                <w:rStyle w:val="Hyperlink"/>
              </w:rPr>
              <w:instrText xml:space="preserve"> </w:instrText>
            </w:r>
            <w:r>
              <w:instrText>HYPERLINK \l "_Toc483482761"</w:instrText>
            </w:r>
            <w:r w:rsidRPr="00807CD1">
              <w:rPr>
                <w:rStyle w:val="Hyperlink"/>
              </w:rPr>
              <w:instrText xml:space="preserve"> </w:instrText>
            </w:r>
            <w:r w:rsidRPr="00807CD1">
              <w:rPr>
                <w:rStyle w:val="Hyperlink"/>
              </w:rPr>
              <w:fldChar w:fldCharType="separate"/>
            </w:r>
            <w:r w:rsidRPr="00807CD1">
              <w:rPr>
                <w:rStyle w:val="Hyperlink"/>
              </w:rPr>
              <w:t>5.4.1</w:t>
            </w:r>
            <w:r>
              <w:rPr>
                <w:rFonts w:asciiTheme="minorHAnsi" w:hAnsiTheme="minorHAnsi"/>
                <w:sz w:val="22"/>
              </w:rPr>
              <w:tab/>
            </w:r>
            <w:r w:rsidRPr="00807CD1">
              <w:rPr>
                <w:rStyle w:val="Hyperlink"/>
              </w:rPr>
              <w:t>Test Intent</w:t>
            </w:r>
            <w:r>
              <w:rPr>
                <w:webHidden/>
              </w:rPr>
              <w:tab/>
            </w:r>
            <w:r>
              <w:rPr>
                <w:webHidden/>
              </w:rPr>
              <w:fldChar w:fldCharType="begin"/>
            </w:r>
            <w:r>
              <w:rPr>
                <w:webHidden/>
              </w:rPr>
              <w:instrText xml:space="preserve"> PAGEREF _Toc483482761 \h </w:instrText>
            </w:r>
          </w:ins>
          <w:r>
            <w:rPr>
              <w:webHidden/>
            </w:rPr>
          </w:r>
          <w:r>
            <w:rPr>
              <w:webHidden/>
            </w:rPr>
            <w:fldChar w:fldCharType="separate"/>
          </w:r>
          <w:ins w:id="167" w:author="Stanley Mike-RMPE01" w:date="2017-05-27T12:25:00Z">
            <w:r w:rsidR="006C3433">
              <w:rPr>
                <w:webHidden/>
              </w:rPr>
              <w:t>28</w:t>
            </w:r>
          </w:ins>
          <w:ins w:id="16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69" w:author="Stanley Mike-RMPE01" w:date="2017-05-25T13:36:00Z"/>
              <w:rFonts w:asciiTheme="minorHAnsi" w:hAnsiTheme="minorHAnsi"/>
              <w:sz w:val="22"/>
            </w:rPr>
          </w:pPr>
          <w:ins w:id="170" w:author="Stanley Mike-RMPE01" w:date="2017-05-25T13:36:00Z">
            <w:r w:rsidRPr="00807CD1">
              <w:rPr>
                <w:rStyle w:val="Hyperlink"/>
              </w:rPr>
              <w:fldChar w:fldCharType="begin"/>
            </w:r>
            <w:r w:rsidRPr="00807CD1">
              <w:rPr>
                <w:rStyle w:val="Hyperlink"/>
              </w:rPr>
              <w:instrText xml:space="preserve"> </w:instrText>
            </w:r>
            <w:r>
              <w:instrText>HYPERLINK \l "_Toc483482762"</w:instrText>
            </w:r>
            <w:r w:rsidRPr="00807CD1">
              <w:rPr>
                <w:rStyle w:val="Hyperlink"/>
              </w:rPr>
              <w:instrText xml:space="preserve"> </w:instrText>
            </w:r>
            <w:r w:rsidRPr="00807CD1">
              <w:rPr>
                <w:rStyle w:val="Hyperlink"/>
              </w:rPr>
              <w:fldChar w:fldCharType="separate"/>
            </w:r>
            <w:r w:rsidRPr="00807CD1">
              <w:rPr>
                <w:rStyle w:val="Hyperlink"/>
              </w:rPr>
              <w:t>5.4.2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_Toc483482762 \h </w:instrText>
            </w:r>
          </w:ins>
          <w:r>
            <w:rPr>
              <w:webHidden/>
            </w:rPr>
          </w:r>
          <w:r>
            <w:rPr>
              <w:webHidden/>
            </w:rPr>
            <w:fldChar w:fldCharType="separate"/>
          </w:r>
          <w:ins w:id="171" w:author="Stanley Mike-RMPE01" w:date="2017-05-27T12:25:00Z">
            <w:r w:rsidR="006C3433">
              <w:rPr>
                <w:webHidden/>
              </w:rPr>
              <w:t>29</w:t>
            </w:r>
          </w:ins>
          <w:ins w:id="17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73" w:author="Stanley Mike-RMPE01" w:date="2017-05-25T13:36:00Z"/>
              <w:rFonts w:asciiTheme="minorHAnsi" w:hAnsiTheme="minorHAnsi"/>
              <w:sz w:val="22"/>
            </w:rPr>
          </w:pPr>
          <w:ins w:id="174" w:author="Stanley Mike-RMPE01" w:date="2017-05-25T13:36:00Z">
            <w:r w:rsidRPr="00807CD1">
              <w:rPr>
                <w:rStyle w:val="Hyperlink"/>
              </w:rPr>
              <w:fldChar w:fldCharType="begin"/>
            </w:r>
            <w:r w:rsidRPr="00807CD1">
              <w:rPr>
                <w:rStyle w:val="Hyperlink"/>
              </w:rPr>
              <w:instrText xml:space="preserve"> </w:instrText>
            </w:r>
            <w:r>
              <w:instrText>HYPERLINK \l "_Toc483482763"</w:instrText>
            </w:r>
            <w:r w:rsidRPr="00807CD1">
              <w:rPr>
                <w:rStyle w:val="Hyperlink"/>
              </w:rPr>
              <w:instrText xml:space="preserve"> </w:instrText>
            </w:r>
            <w:r w:rsidRPr="00807CD1">
              <w:rPr>
                <w:rStyle w:val="Hyperlink"/>
              </w:rPr>
              <w:fldChar w:fldCharType="separate"/>
            </w:r>
            <w:r w:rsidRPr="00807CD1">
              <w:rPr>
                <w:rStyle w:val="Hyperlink"/>
              </w:rPr>
              <w:t>5.4.3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_Toc483482763 \h </w:instrText>
            </w:r>
          </w:ins>
          <w:r>
            <w:rPr>
              <w:webHidden/>
            </w:rPr>
          </w:r>
          <w:r>
            <w:rPr>
              <w:webHidden/>
            </w:rPr>
            <w:fldChar w:fldCharType="separate"/>
          </w:r>
          <w:ins w:id="175" w:author="Stanley Mike-RMPE01" w:date="2017-05-27T12:25:00Z">
            <w:r w:rsidR="006C3433">
              <w:rPr>
                <w:webHidden/>
              </w:rPr>
              <w:t>29</w:t>
            </w:r>
          </w:ins>
          <w:ins w:id="17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77" w:author="Stanley Mike-RMPE01" w:date="2017-05-25T13:36:00Z"/>
              <w:rFonts w:asciiTheme="minorHAnsi" w:hAnsiTheme="minorHAnsi"/>
              <w:sz w:val="22"/>
            </w:rPr>
          </w:pPr>
          <w:ins w:id="178" w:author="Stanley Mike-RMPE01" w:date="2017-05-25T13:36:00Z">
            <w:r w:rsidRPr="00807CD1">
              <w:rPr>
                <w:rStyle w:val="Hyperlink"/>
              </w:rPr>
              <w:fldChar w:fldCharType="begin"/>
            </w:r>
            <w:r w:rsidRPr="00807CD1">
              <w:rPr>
                <w:rStyle w:val="Hyperlink"/>
              </w:rPr>
              <w:instrText xml:space="preserve"> </w:instrText>
            </w:r>
            <w:r>
              <w:instrText>HYPERLINK \l "_Toc483482764"</w:instrText>
            </w:r>
            <w:r w:rsidRPr="00807CD1">
              <w:rPr>
                <w:rStyle w:val="Hyperlink"/>
              </w:rPr>
              <w:instrText xml:space="preserve"> </w:instrText>
            </w:r>
            <w:r w:rsidRPr="00807CD1">
              <w:rPr>
                <w:rStyle w:val="Hyperlink"/>
              </w:rPr>
              <w:fldChar w:fldCharType="separate"/>
            </w:r>
            <w:r w:rsidRPr="00807CD1">
              <w:rPr>
                <w:rStyle w:val="Hyperlink"/>
              </w:rPr>
              <w:t>5.4.4</w:t>
            </w:r>
            <w:r>
              <w:rPr>
                <w:rFonts w:asciiTheme="minorHAnsi" w:hAnsiTheme="minorHAnsi"/>
                <w:sz w:val="22"/>
              </w:rPr>
              <w:tab/>
            </w:r>
            <w:r w:rsidRPr="00807CD1">
              <w:rPr>
                <w:rStyle w:val="Hyperlink"/>
              </w:rPr>
              <w:t>eCompass Considerations</w:t>
            </w:r>
            <w:r>
              <w:rPr>
                <w:webHidden/>
              </w:rPr>
              <w:tab/>
            </w:r>
            <w:r>
              <w:rPr>
                <w:webHidden/>
              </w:rPr>
              <w:fldChar w:fldCharType="begin"/>
            </w:r>
            <w:r>
              <w:rPr>
                <w:webHidden/>
              </w:rPr>
              <w:instrText xml:space="preserve"> PAGEREF _Toc483482764 \h </w:instrText>
            </w:r>
          </w:ins>
          <w:r>
            <w:rPr>
              <w:webHidden/>
            </w:rPr>
          </w:r>
          <w:r>
            <w:rPr>
              <w:webHidden/>
            </w:rPr>
            <w:fldChar w:fldCharType="separate"/>
          </w:r>
          <w:ins w:id="179" w:author="Stanley Mike-RMPE01" w:date="2017-05-27T12:25:00Z">
            <w:r w:rsidR="006C3433">
              <w:rPr>
                <w:webHidden/>
              </w:rPr>
              <w:t>30</w:t>
            </w:r>
          </w:ins>
          <w:ins w:id="180"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81" w:author="Stanley Mike-RMPE01" w:date="2017-05-25T13:36:00Z"/>
              <w:rFonts w:asciiTheme="minorHAnsi" w:hAnsiTheme="minorHAnsi"/>
              <w:sz w:val="22"/>
            </w:rPr>
          </w:pPr>
          <w:ins w:id="182" w:author="Stanley Mike-RMPE01" w:date="2017-05-25T13:36:00Z">
            <w:r w:rsidRPr="00807CD1">
              <w:rPr>
                <w:rStyle w:val="Hyperlink"/>
              </w:rPr>
              <w:fldChar w:fldCharType="begin"/>
            </w:r>
            <w:r w:rsidRPr="00807CD1">
              <w:rPr>
                <w:rStyle w:val="Hyperlink"/>
              </w:rPr>
              <w:instrText xml:space="preserve"> </w:instrText>
            </w:r>
            <w:r>
              <w:instrText>HYPERLINK \l "_Toc483482765"</w:instrText>
            </w:r>
            <w:r w:rsidRPr="00807CD1">
              <w:rPr>
                <w:rStyle w:val="Hyperlink"/>
              </w:rPr>
              <w:instrText xml:space="preserve"> </w:instrText>
            </w:r>
            <w:r w:rsidRPr="00807CD1">
              <w:rPr>
                <w:rStyle w:val="Hyperlink"/>
              </w:rPr>
              <w:fldChar w:fldCharType="separate"/>
            </w:r>
            <w:r w:rsidRPr="00807CD1">
              <w:rPr>
                <w:rStyle w:val="Hyperlink"/>
              </w:rPr>
              <w:t>5.4.5</w:t>
            </w:r>
            <w:r>
              <w:rPr>
                <w:rFonts w:asciiTheme="minorHAnsi" w:hAnsiTheme="minorHAnsi"/>
                <w:sz w:val="22"/>
              </w:rPr>
              <w:tab/>
            </w:r>
            <w:r w:rsidRPr="00807CD1">
              <w:rPr>
                <w:rStyle w:val="Hyperlink"/>
              </w:rPr>
              <w:t>9-axis Compass Heading</w:t>
            </w:r>
            <w:r>
              <w:rPr>
                <w:webHidden/>
              </w:rPr>
              <w:tab/>
            </w:r>
            <w:r>
              <w:rPr>
                <w:webHidden/>
              </w:rPr>
              <w:fldChar w:fldCharType="begin"/>
            </w:r>
            <w:r>
              <w:rPr>
                <w:webHidden/>
              </w:rPr>
              <w:instrText xml:space="preserve"> PAGEREF _Toc483482765 \h </w:instrText>
            </w:r>
          </w:ins>
          <w:r>
            <w:rPr>
              <w:webHidden/>
            </w:rPr>
          </w:r>
          <w:r>
            <w:rPr>
              <w:webHidden/>
            </w:rPr>
            <w:fldChar w:fldCharType="separate"/>
          </w:r>
          <w:ins w:id="183" w:author="Stanley Mike-RMPE01" w:date="2017-05-27T12:25:00Z">
            <w:r w:rsidR="006C3433">
              <w:rPr>
                <w:webHidden/>
              </w:rPr>
              <w:t>31</w:t>
            </w:r>
          </w:ins>
          <w:ins w:id="184"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85" w:author="Stanley Mike-RMPE01" w:date="2017-05-25T13:36:00Z"/>
              <w:rFonts w:asciiTheme="minorHAnsi" w:hAnsiTheme="minorHAnsi"/>
            </w:rPr>
          </w:pPr>
          <w:ins w:id="186" w:author="Stanley Mike-RMPE01" w:date="2017-05-25T13:36:00Z">
            <w:r w:rsidRPr="00807CD1">
              <w:rPr>
                <w:rStyle w:val="Hyperlink"/>
              </w:rPr>
              <w:fldChar w:fldCharType="begin"/>
            </w:r>
            <w:r w:rsidRPr="00807CD1">
              <w:rPr>
                <w:rStyle w:val="Hyperlink"/>
              </w:rPr>
              <w:instrText xml:space="preserve"> </w:instrText>
            </w:r>
            <w:r>
              <w:instrText>HYPERLINK \l "_Toc483482766"</w:instrText>
            </w:r>
            <w:r w:rsidRPr="00807CD1">
              <w:rPr>
                <w:rStyle w:val="Hyperlink"/>
              </w:rPr>
              <w:instrText xml:space="preserve"> </w:instrText>
            </w:r>
            <w:r w:rsidRPr="00807CD1">
              <w:rPr>
                <w:rStyle w:val="Hyperlink"/>
              </w:rPr>
              <w:fldChar w:fldCharType="separate"/>
            </w:r>
            <w:r w:rsidRPr="00807CD1">
              <w:rPr>
                <w:rStyle w:val="Hyperlink"/>
              </w:rPr>
              <w:t>5.5</w:t>
            </w:r>
            <w:r>
              <w:rPr>
                <w:rFonts w:asciiTheme="minorHAnsi" w:hAnsiTheme="minorHAnsi"/>
              </w:rPr>
              <w:tab/>
            </w:r>
            <w:r w:rsidRPr="00807CD1">
              <w:rPr>
                <w:rStyle w:val="Hyperlink"/>
              </w:rPr>
              <w:t>Orientation Error Sensitivity to Magnetic Interference</w:t>
            </w:r>
            <w:r>
              <w:rPr>
                <w:webHidden/>
              </w:rPr>
              <w:tab/>
            </w:r>
            <w:r>
              <w:rPr>
                <w:webHidden/>
              </w:rPr>
              <w:fldChar w:fldCharType="begin"/>
            </w:r>
            <w:r>
              <w:rPr>
                <w:webHidden/>
              </w:rPr>
              <w:instrText xml:space="preserve"> PAGEREF _Toc483482766 \h </w:instrText>
            </w:r>
          </w:ins>
          <w:r>
            <w:rPr>
              <w:webHidden/>
            </w:rPr>
          </w:r>
          <w:r>
            <w:rPr>
              <w:webHidden/>
            </w:rPr>
            <w:fldChar w:fldCharType="separate"/>
          </w:r>
          <w:ins w:id="187" w:author="Stanley Mike-RMPE01" w:date="2017-05-27T12:25:00Z">
            <w:r w:rsidR="006C3433">
              <w:rPr>
                <w:webHidden/>
              </w:rPr>
              <w:t>31</w:t>
            </w:r>
          </w:ins>
          <w:ins w:id="18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89" w:author="Stanley Mike-RMPE01" w:date="2017-05-25T13:36:00Z"/>
              <w:rFonts w:asciiTheme="minorHAnsi" w:hAnsiTheme="minorHAnsi"/>
              <w:sz w:val="22"/>
            </w:rPr>
          </w:pPr>
          <w:ins w:id="190" w:author="Stanley Mike-RMPE01" w:date="2017-05-25T13:36:00Z">
            <w:r w:rsidRPr="00807CD1">
              <w:rPr>
                <w:rStyle w:val="Hyperlink"/>
              </w:rPr>
              <w:fldChar w:fldCharType="begin"/>
            </w:r>
            <w:r w:rsidRPr="00807CD1">
              <w:rPr>
                <w:rStyle w:val="Hyperlink"/>
              </w:rPr>
              <w:instrText xml:space="preserve"> </w:instrText>
            </w:r>
            <w:r>
              <w:instrText>HYPERLINK \l "_Toc483482767"</w:instrText>
            </w:r>
            <w:r w:rsidRPr="00807CD1">
              <w:rPr>
                <w:rStyle w:val="Hyperlink"/>
              </w:rPr>
              <w:instrText xml:space="preserve"> </w:instrText>
            </w:r>
            <w:r w:rsidRPr="00807CD1">
              <w:rPr>
                <w:rStyle w:val="Hyperlink"/>
              </w:rPr>
              <w:fldChar w:fldCharType="separate"/>
            </w:r>
            <w:r w:rsidRPr="00807CD1">
              <w:rPr>
                <w:rStyle w:val="Hyperlink"/>
              </w:rPr>
              <w:t>5.5.1</w:t>
            </w:r>
            <w:r>
              <w:rPr>
                <w:rFonts w:asciiTheme="minorHAnsi" w:hAnsiTheme="minorHAnsi"/>
                <w:sz w:val="22"/>
              </w:rPr>
              <w:tab/>
            </w:r>
            <w:r w:rsidRPr="00807CD1">
              <w:rPr>
                <w:rStyle w:val="Hyperlink"/>
              </w:rPr>
              <w:t>Static Device / Moving Magnet</w:t>
            </w:r>
            <w:r>
              <w:rPr>
                <w:webHidden/>
              </w:rPr>
              <w:tab/>
            </w:r>
            <w:r>
              <w:rPr>
                <w:webHidden/>
              </w:rPr>
              <w:fldChar w:fldCharType="begin"/>
            </w:r>
            <w:r>
              <w:rPr>
                <w:webHidden/>
              </w:rPr>
              <w:instrText xml:space="preserve"> PAGEREF _Toc483482767 \h </w:instrText>
            </w:r>
          </w:ins>
          <w:r>
            <w:rPr>
              <w:webHidden/>
            </w:rPr>
          </w:r>
          <w:r>
            <w:rPr>
              <w:webHidden/>
            </w:rPr>
            <w:fldChar w:fldCharType="separate"/>
          </w:r>
          <w:ins w:id="191" w:author="Stanley Mike-RMPE01" w:date="2017-05-27T12:25:00Z">
            <w:r w:rsidR="006C3433">
              <w:rPr>
                <w:webHidden/>
              </w:rPr>
              <w:t>31</w:t>
            </w:r>
          </w:ins>
          <w:ins w:id="19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193" w:author="Stanley Mike-RMPE01" w:date="2017-05-25T13:36:00Z"/>
              <w:rFonts w:asciiTheme="minorHAnsi" w:hAnsiTheme="minorHAnsi"/>
              <w:sz w:val="22"/>
            </w:rPr>
          </w:pPr>
          <w:ins w:id="194" w:author="Stanley Mike-RMPE01" w:date="2017-05-25T13:36:00Z">
            <w:r w:rsidRPr="00807CD1">
              <w:rPr>
                <w:rStyle w:val="Hyperlink"/>
              </w:rPr>
              <w:fldChar w:fldCharType="begin"/>
            </w:r>
            <w:r w:rsidRPr="00807CD1">
              <w:rPr>
                <w:rStyle w:val="Hyperlink"/>
              </w:rPr>
              <w:instrText xml:space="preserve"> </w:instrText>
            </w:r>
            <w:r>
              <w:instrText>HYPERLINK \l "_Toc483482768"</w:instrText>
            </w:r>
            <w:r w:rsidRPr="00807CD1">
              <w:rPr>
                <w:rStyle w:val="Hyperlink"/>
              </w:rPr>
              <w:instrText xml:space="preserve"> </w:instrText>
            </w:r>
            <w:r w:rsidRPr="00807CD1">
              <w:rPr>
                <w:rStyle w:val="Hyperlink"/>
              </w:rPr>
              <w:fldChar w:fldCharType="separate"/>
            </w:r>
            <w:r w:rsidRPr="00807CD1">
              <w:rPr>
                <w:rStyle w:val="Hyperlink"/>
              </w:rPr>
              <w:t>5.5.2</w:t>
            </w:r>
            <w:r>
              <w:rPr>
                <w:rFonts w:asciiTheme="minorHAnsi" w:hAnsiTheme="minorHAnsi"/>
                <w:sz w:val="22"/>
              </w:rPr>
              <w:tab/>
            </w:r>
            <w:r w:rsidRPr="00807CD1">
              <w:rPr>
                <w:rStyle w:val="Hyperlink"/>
              </w:rPr>
              <w:t>Moving Device / Static Magnetic Field</w:t>
            </w:r>
            <w:r>
              <w:rPr>
                <w:webHidden/>
              </w:rPr>
              <w:tab/>
            </w:r>
            <w:r>
              <w:rPr>
                <w:webHidden/>
              </w:rPr>
              <w:fldChar w:fldCharType="begin"/>
            </w:r>
            <w:r>
              <w:rPr>
                <w:webHidden/>
              </w:rPr>
              <w:instrText xml:space="preserve"> PAGEREF _Toc483482768 \h </w:instrText>
            </w:r>
          </w:ins>
          <w:r>
            <w:rPr>
              <w:webHidden/>
            </w:rPr>
          </w:r>
          <w:r>
            <w:rPr>
              <w:webHidden/>
            </w:rPr>
            <w:fldChar w:fldCharType="separate"/>
          </w:r>
          <w:ins w:id="195" w:author="Stanley Mike-RMPE01" w:date="2017-05-27T12:25:00Z">
            <w:r w:rsidR="006C3433">
              <w:rPr>
                <w:webHidden/>
              </w:rPr>
              <w:t>33</w:t>
            </w:r>
          </w:ins>
          <w:ins w:id="196"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197" w:author="Stanley Mike-RMPE01" w:date="2017-05-25T13:36:00Z"/>
              <w:rFonts w:asciiTheme="minorHAnsi" w:hAnsiTheme="minorHAnsi"/>
            </w:rPr>
          </w:pPr>
          <w:ins w:id="198" w:author="Stanley Mike-RMPE01" w:date="2017-05-25T13:36:00Z">
            <w:r w:rsidRPr="00807CD1">
              <w:rPr>
                <w:rStyle w:val="Hyperlink"/>
              </w:rPr>
              <w:fldChar w:fldCharType="begin"/>
            </w:r>
            <w:r w:rsidRPr="00807CD1">
              <w:rPr>
                <w:rStyle w:val="Hyperlink"/>
              </w:rPr>
              <w:instrText xml:space="preserve"> </w:instrText>
            </w:r>
            <w:r>
              <w:instrText>HYPERLINK \l "_Toc483482769"</w:instrText>
            </w:r>
            <w:r w:rsidRPr="00807CD1">
              <w:rPr>
                <w:rStyle w:val="Hyperlink"/>
              </w:rPr>
              <w:instrText xml:space="preserve"> </w:instrText>
            </w:r>
            <w:r w:rsidRPr="00807CD1">
              <w:rPr>
                <w:rStyle w:val="Hyperlink"/>
              </w:rPr>
              <w:fldChar w:fldCharType="separate"/>
            </w:r>
            <w:r w:rsidRPr="00807CD1">
              <w:rPr>
                <w:rStyle w:val="Hyperlink"/>
              </w:rPr>
              <w:t>5.6</w:t>
            </w:r>
            <w:r>
              <w:rPr>
                <w:rFonts w:asciiTheme="minorHAnsi" w:hAnsiTheme="minorHAnsi"/>
              </w:rPr>
              <w:tab/>
            </w:r>
            <w:r w:rsidRPr="00807CD1">
              <w:rPr>
                <w:rStyle w:val="Hyperlink"/>
              </w:rPr>
              <w:t>Orientation Error Sensitivity to Linear Acceleration</w:t>
            </w:r>
            <w:r>
              <w:rPr>
                <w:webHidden/>
              </w:rPr>
              <w:tab/>
            </w:r>
            <w:r>
              <w:rPr>
                <w:webHidden/>
              </w:rPr>
              <w:fldChar w:fldCharType="begin"/>
            </w:r>
            <w:r>
              <w:rPr>
                <w:webHidden/>
              </w:rPr>
              <w:instrText xml:space="preserve"> PAGEREF _Toc483482769 \h </w:instrText>
            </w:r>
          </w:ins>
          <w:r>
            <w:rPr>
              <w:webHidden/>
            </w:rPr>
          </w:r>
          <w:r>
            <w:rPr>
              <w:webHidden/>
            </w:rPr>
            <w:fldChar w:fldCharType="separate"/>
          </w:r>
          <w:ins w:id="199" w:author="Stanley Mike-RMPE01" w:date="2017-05-27T12:25:00Z">
            <w:r w:rsidR="006C3433">
              <w:rPr>
                <w:webHidden/>
              </w:rPr>
              <w:t>34</w:t>
            </w:r>
          </w:ins>
          <w:ins w:id="200"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01" w:author="Stanley Mike-RMPE01" w:date="2017-05-25T13:36:00Z"/>
              <w:rFonts w:asciiTheme="minorHAnsi" w:hAnsiTheme="minorHAnsi"/>
              <w:sz w:val="22"/>
            </w:rPr>
          </w:pPr>
          <w:ins w:id="202" w:author="Stanley Mike-RMPE01" w:date="2017-05-25T13:36:00Z">
            <w:r w:rsidRPr="00807CD1">
              <w:rPr>
                <w:rStyle w:val="Hyperlink"/>
              </w:rPr>
              <w:fldChar w:fldCharType="begin"/>
            </w:r>
            <w:r w:rsidRPr="00807CD1">
              <w:rPr>
                <w:rStyle w:val="Hyperlink"/>
              </w:rPr>
              <w:instrText xml:space="preserve"> </w:instrText>
            </w:r>
            <w:r>
              <w:instrText>HYPERLINK \l "_Toc483482770"</w:instrText>
            </w:r>
            <w:r w:rsidRPr="00807CD1">
              <w:rPr>
                <w:rStyle w:val="Hyperlink"/>
              </w:rPr>
              <w:instrText xml:space="preserve"> </w:instrText>
            </w:r>
            <w:r w:rsidRPr="00807CD1">
              <w:rPr>
                <w:rStyle w:val="Hyperlink"/>
              </w:rPr>
              <w:fldChar w:fldCharType="separate"/>
            </w:r>
            <w:r w:rsidRPr="00807CD1">
              <w:rPr>
                <w:rStyle w:val="Hyperlink"/>
              </w:rPr>
              <w:t>5.6.1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_Toc483482770 \h </w:instrText>
            </w:r>
          </w:ins>
          <w:r>
            <w:rPr>
              <w:webHidden/>
            </w:rPr>
          </w:r>
          <w:r>
            <w:rPr>
              <w:webHidden/>
            </w:rPr>
            <w:fldChar w:fldCharType="separate"/>
          </w:r>
          <w:ins w:id="203" w:author="Stanley Mike-RMPE01" w:date="2017-05-27T12:25:00Z">
            <w:r w:rsidR="006C3433">
              <w:rPr>
                <w:webHidden/>
              </w:rPr>
              <w:t>34</w:t>
            </w:r>
          </w:ins>
          <w:ins w:id="20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05" w:author="Stanley Mike-RMPE01" w:date="2017-05-25T13:36:00Z"/>
              <w:rFonts w:asciiTheme="minorHAnsi" w:hAnsiTheme="minorHAnsi"/>
              <w:sz w:val="22"/>
            </w:rPr>
          </w:pPr>
          <w:ins w:id="206" w:author="Stanley Mike-RMPE01" w:date="2017-05-25T13:36:00Z">
            <w:r w:rsidRPr="00807CD1">
              <w:rPr>
                <w:rStyle w:val="Hyperlink"/>
              </w:rPr>
              <w:fldChar w:fldCharType="begin"/>
            </w:r>
            <w:r w:rsidRPr="00807CD1">
              <w:rPr>
                <w:rStyle w:val="Hyperlink"/>
              </w:rPr>
              <w:instrText xml:space="preserve"> </w:instrText>
            </w:r>
            <w:r>
              <w:instrText>HYPERLINK \l "_Toc483482771"</w:instrText>
            </w:r>
            <w:r w:rsidRPr="00807CD1">
              <w:rPr>
                <w:rStyle w:val="Hyperlink"/>
              </w:rPr>
              <w:instrText xml:space="preserve"> </w:instrText>
            </w:r>
            <w:r w:rsidRPr="00807CD1">
              <w:rPr>
                <w:rStyle w:val="Hyperlink"/>
              </w:rPr>
              <w:fldChar w:fldCharType="separate"/>
            </w:r>
            <w:r w:rsidRPr="00807CD1">
              <w:rPr>
                <w:rStyle w:val="Hyperlink"/>
              </w:rPr>
              <w:t>5.6.2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_Toc483482771 \h </w:instrText>
            </w:r>
          </w:ins>
          <w:r>
            <w:rPr>
              <w:webHidden/>
            </w:rPr>
          </w:r>
          <w:r>
            <w:rPr>
              <w:webHidden/>
            </w:rPr>
            <w:fldChar w:fldCharType="separate"/>
          </w:r>
          <w:ins w:id="207" w:author="Stanley Mike-RMPE01" w:date="2017-05-27T12:25:00Z">
            <w:r w:rsidR="006C3433">
              <w:rPr>
                <w:webHidden/>
              </w:rPr>
              <w:t>34</w:t>
            </w:r>
          </w:ins>
          <w:ins w:id="20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09" w:author="Stanley Mike-RMPE01" w:date="2017-05-25T13:36:00Z"/>
              <w:rFonts w:asciiTheme="minorHAnsi" w:hAnsiTheme="minorHAnsi"/>
              <w:sz w:val="22"/>
            </w:rPr>
          </w:pPr>
          <w:ins w:id="210" w:author="Stanley Mike-RMPE01" w:date="2017-05-25T13:36:00Z">
            <w:r w:rsidRPr="00807CD1">
              <w:rPr>
                <w:rStyle w:val="Hyperlink"/>
              </w:rPr>
              <w:fldChar w:fldCharType="begin"/>
            </w:r>
            <w:r w:rsidRPr="00807CD1">
              <w:rPr>
                <w:rStyle w:val="Hyperlink"/>
              </w:rPr>
              <w:instrText xml:space="preserve"> </w:instrText>
            </w:r>
            <w:r>
              <w:instrText>HYPERLINK \l "_Toc483482772"</w:instrText>
            </w:r>
            <w:r w:rsidRPr="00807CD1">
              <w:rPr>
                <w:rStyle w:val="Hyperlink"/>
              </w:rPr>
              <w:instrText xml:space="preserve"> </w:instrText>
            </w:r>
            <w:r w:rsidRPr="00807CD1">
              <w:rPr>
                <w:rStyle w:val="Hyperlink"/>
              </w:rPr>
              <w:fldChar w:fldCharType="separate"/>
            </w:r>
            <w:r w:rsidRPr="00807CD1">
              <w:rPr>
                <w:rStyle w:val="Hyperlink"/>
              </w:rPr>
              <w:t>5.6.3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_Toc483482772 \h </w:instrText>
            </w:r>
          </w:ins>
          <w:r>
            <w:rPr>
              <w:webHidden/>
            </w:rPr>
          </w:r>
          <w:r>
            <w:rPr>
              <w:webHidden/>
            </w:rPr>
            <w:fldChar w:fldCharType="separate"/>
          </w:r>
          <w:ins w:id="211" w:author="Stanley Mike-RMPE01" w:date="2017-05-27T12:25:00Z">
            <w:r w:rsidR="006C3433">
              <w:rPr>
                <w:webHidden/>
              </w:rPr>
              <w:t>34</w:t>
            </w:r>
          </w:ins>
          <w:ins w:id="21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13" w:author="Stanley Mike-RMPE01" w:date="2017-05-25T13:36:00Z"/>
              <w:rFonts w:asciiTheme="minorHAnsi" w:hAnsiTheme="minorHAnsi"/>
            </w:rPr>
          </w:pPr>
          <w:ins w:id="214" w:author="Stanley Mike-RMPE01" w:date="2017-05-25T13:36:00Z">
            <w:r w:rsidRPr="00807CD1">
              <w:rPr>
                <w:rStyle w:val="Hyperlink"/>
              </w:rPr>
              <w:fldChar w:fldCharType="begin"/>
            </w:r>
            <w:r w:rsidRPr="00807CD1">
              <w:rPr>
                <w:rStyle w:val="Hyperlink"/>
              </w:rPr>
              <w:instrText xml:space="preserve"> </w:instrText>
            </w:r>
            <w:r>
              <w:instrText>HYPERLINK \l "_Toc483482773"</w:instrText>
            </w:r>
            <w:r w:rsidRPr="00807CD1">
              <w:rPr>
                <w:rStyle w:val="Hyperlink"/>
              </w:rPr>
              <w:instrText xml:space="preserve"> </w:instrText>
            </w:r>
            <w:r w:rsidRPr="00807CD1">
              <w:rPr>
                <w:rStyle w:val="Hyperlink"/>
              </w:rPr>
              <w:fldChar w:fldCharType="separate"/>
            </w:r>
            <w:r w:rsidRPr="00807CD1">
              <w:rPr>
                <w:rStyle w:val="Hyperlink"/>
              </w:rPr>
              <w:t>5.7</w:t>
            </w:r>
            <w:r>
              <w:rPr>
                <w:rFonts w:asciiTheme="minorHAnsi" w:hAnsiTheme="minorHAnsi"/>
              </w:rPr>
              <w:tab/>
            </w:r>
            <w:r w:rsidRPr="00807CD1">
              <w:rPr>
                <w:rStyle w:val="Hyperlink"/>
              </w:rPr>
              <w:t>Errors in Linear Acceleration Estimates</w:t>
            </w:r>
            <w:r>
              <w:rPr>
                <w:webHidden/>
              </w:rPr>
              <w:tab/>
            </w:r>
            <w:r>
              <w:rPr>
                <w:webHidden/>
              </w:rPr>
              <w:fldChar w:fldCharType="begin"/>
            </w:r>
            <w:r>
              <w:rPr>
                <w:webHidden/>
              </w:rPr>
              <w:instrText xml:space="preserve"> PAGEREF _Toc483482773 \h </w:instrText>
            </w:r>
          </w:ins>
          <w:r>
            <w:rPr>
              <w:webHidden/>
            </w:rPr>
          </w:r>
          <w:r>
            <w:rPr>
              <w:webHidden/>
            </w:rPr>
            <w:fldChar w:fldCharType="separate"/>
          </w:r>
          <w:ins w:id="215" w:author="Stanley Mike-RMPE01" w:date="2017-05-27T12:25:00Z">
            <w:r w:rsidR="006C3433">
              <w:rPr>
                <w:webHidden/>
              </w:rPr>
              <w:t>37</w:t>
            </w:r>
          </w:ins>
          <w:ins w:id="21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17" w:author="Stanley Mike-RMPE01" w:date="2017-05-25T13:36:00Z"/>
              <w:rFonts w:asciiTheme="minorHAnsi" w:hAnsiTheme="minorHAnsi"/>
              <w:sz w:val="22"/>
            </w:rPr>
          </w:pPr>
          <w:ins w:id="218" w:author="Stanley Mike-RMPE01" w:date="2017-05-25T13:36:00Z">
            <w:r w:rsidRPr="00807CD1">
              <w:rPr>
                <w:rStyle w:val="Hyperlink"/>
              </w:rPr>
              <w:fldChar w:fldCharType="begin"/>
            </w:r>
            <w:r w:rsidRPr="00807CD1">
              <w:rPr>
                <w:rStyle w:val="Hyperlink"/>
              </w:rPr>
              <w:instrText xml:space="preserve"> </w:instrText>
            </w:r>
            <w:r>
              <w:instrText>HYPERLINK \l "_Toc483482774"</w:instrText>
            </w:r>
            <w:r w:rsidRPr="00807CD1">
              <w:rPr>
                <w:rStyle w:val="Hyperlink"/>
              </w:rPr>
              <w:instrText xml:space="preserve"> </w:instrText>
            </w:r>
            <w:r w:rsidRPr="00807CD1">
              <w:rPr>
                <w:rStyle w:val="Hyperlink"/>
              </w:rPr>
              <w:fldChar w:fldCharType="separate"/>
            </w:r>
            <w:r w:rsidRPr="00807CD1">
              <w:rPr>
                <w:rStyle w:val="Hyperlink"/>
              </w:rPr>
              <w:t>5.7.1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_Toc483482774 \h </w:instrText>
            </w:r>
          </w:ins>
          <w:r>
            <w:rPr>
              <w:webHidden/>
            </w:rPr>
          </w:r>
          <w:r>
            <w:rPr>
              <w:webHidden/>
            </w:rPr>
            <w:fldChar w:fldCharType="separate"/>
          </w:r>
          <w:ins w:id="219" w:author="Stanley Mike-RMPE01" w:date="2017-05-27T12:25:00Z">
            <w:r w:rsidR="006C3433">
              <w:rPr>
                <w:webHidden/>
              </w:rPr>
              <w:t>37</w:t>
            </w:r>
          </w:ins>
          <w:ins w:id="220"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21" w:author="Stanley Mike-RMPE01" w:date="2017-05-25T13:36:00Z"/>
              <w:rFonts w:asciiTheme="minorHAnsi" w:hAnsiTheme="minorHAnsi"/>
              <w:sz w:val="22"/>
            </w:rPr>
          </w:pPr>
          <w:ins w:id="222" w:author="Stanley Mike-RMPE01" w:date="2017-05-25T13:36:00Z">
            <w:r w:rsidRPr="00807CD1">
              <w:rPr>
                <w:rStyle w:val="Hyperlink"/>
              </w:rPr>
              <w:fldChar w:fldCharType="begin"/>
            </w:r>
            <w:r w:rsidRPr="00807CD1">
              <w:rPr>
                <w:rStyle w:val="Hyperlink"/>
              </w:rPr>
              <w:instrText xml:space="preserve"> </w:instrText>
            </w:r>
            <w:r>
              <w:instrText>HYPERLINK \l "_Toc483482775"</w:instrText>
            </w:r>
            <w:r w:rsidRPr="00807CD1">
              <w:rPr>
                <w:rStyle w:val="Hyperlink"/>
              </w:rPr>
              <w:instrText xml:space="preserve"> </w:instrText>
            </w:r>
            <w:r w:rsidRPr="00807CD1">
              <w:rPr>
                <w:rStyle w:val="Hyperlink"/>
              </w:rPr>
              <w:fldChar w:fldCharType="separate"/>
            </w:r>
            <w:r w:rsidRPr="00807CD1">
              <w:rPr>
                <w:rStyle w:val="Hyperlink"/>
              </w:rPr>
              <w:t>5.7.2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_Toc483482775 \h </w:instrText>
            </w:r>
          </w:ins>
          <w:r>
            <w:rPr>
              <w:webHidden/>
            </w:rPr>
          </w:r>
          <w:r>
            <w:rPr>
              <w:webHidden/>
            </w:rPr>
            <w:fldChar w:fldCharType="separate"/>
          </w:r>
          <w:ins w:id="223" w:author="Stanley Mike-RMPE01" w:date="2017-05-27T12:25:00Z">
            <w:r w:rsidR="006C3433">
              <w:rPr>
                <w:webHidden/>
              </w:rPr>
              <w:t>37</w:t>
            </w:r>
          </w:ins>
          <w:ins w:id="224"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25" w:author="Stanley Mike-RMPE01" w:date="2017-05-25T13:36:00Z"/>
              <w:rFonts w:asciiTheme="minorHAnsi" w:hAnsiTheme="minorHAnsi"/>
              <w:sz w:val="22"/>
            </w:rPr>
          </w:pPr>
          <w:ins w:id="226" w:author="Stanley Mike-RMPE01" w:date="2017-05-25T13:36:00Z">
            <w:r w:rsidRPr="00807CD1">
              <w:rPr>
                <w:rStyle w:val="Hyperlink"/>
              </w:rPr>
              <w:fldChar w:fldCharType="begin"/>
            </w:r>
            <w:r w:rsidRPr="00807CD1">
              <w:rPr>
                <w:rStyle w:val="Hyperlink"/>
              </w:rPr>
              <w:instrText xml:space="preserve"> </w:instrText>
            </w:r>
            <w:r>
              <w:instrText>HYPERLINK \l "_Toc483482776"</w:instrText>
            </w:r>
            <w:r w:rsidRPr="00807CD1">
              <w:rPr>
                <w:rStyle w:val="Hyperlink"/>
              </w:rPr>
              <w:instrText xml:space="preserve"> </w:instrText>
            </w:r>
            <w:r w:rsidRPr="00807CD1">
              <w:rPr>
                <w:rStyle w:val="Hyperlink"/>
              </w:rPr>
              <w:fldChar w:fldCharType="separate"/>
            </w:r>
            <w:r w:rsidRPr="00807CD1">
              <w:rPr>
                <w:rStyle w:val="Hyperlink"/>
              </w:rPr>
              <w:t>5.7.3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_Toc483482776 \h </w:instrText>
            </w:r>
          </w:ins>
          <w:r>
            <w:rPr>
              <w:webHidden/>
            </w:rPr>
          </w:r>
          <w:r>
            <w:rPr>
              <w:webHidden/>
            </w:rPr>
            <w:fldChar w:fldCharType="separate"/>
          </w:r>
          <w:ins w:id="227" w:author="Stanley Mike-RMPE01" w:date="2017-05-27T12:25:00Z">
            <w:r w:rsidR="006C3433">
              <w:rPr>
                <w:webHidden/>
              </w:rPr>
              <w:t>37</w:t>
            </w:r>
          </w:ins>
          <w:ins w:id="228"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29" w:author="Stanley Mike-RMPE01" w:date="2017-05-25T13:36:00Z"/>
              <w:rFonts w:asciiTheme="minorHAnsi" w:hAnsiTheme="minorHAnsi"/>
            </w:rPr>
          </w:pPr>
          <w:ins w:id="230" w:author="Stanley Mike-RMPE01" w:date="2017-05-25T13:36:00Z">
            <w:r w:rsidRPr="00807CD1">
              <w:rPr>
                <w:rStyle w:val="Hyperlink"/>
              </w:rPr>
              <w:fldChar w:fldCharType="begin"/>
            </w:r>
            <w:r w:rsidRPr="00807CD1">
              <w:rPr>
                <w:rStyle w:val="Hyperlink"/>
              </w:rPr>
              <w:instrText xml:space="preserve"> </w:instrText>
            </w:r>
            <w:r>
              <w:instrText>HYPERLINK \l "_Toc483482777"</w:instrText>
            </w:r>
            <w:r w:rsidRPr="00807CD1">
              <w:rPr>
                <w:rStyle w:val="Hyperlink"/>
              </w:rPr>
              <w:instrText xml:space="preserve"> </w:instrText>
            </w:r>
            <w:r w:rsidRPr="00807CD1">
              <w:rPr>
                <w:rStyle w:val="Hyperlink"/>
              </w:rPr>
              <w:fldChar w:fldCharType="separate"/>
            </w:r>
            <w:r w:rsidRPr="00807CD1">
              <w:rPr>
                <w:rStyle w:val="Hyperlink"/>
              </w:rPr>
              <w:t>5.8</w:t>
            </w:r>
            <w:r>
              <w:rPr>
                <w:rFonts w:asciiTheme="minorHAnsi" w:hAnsiTheme="minorHAnsi"/>
              </w:rPr>
              <w:tab/>
            </w:r>
            <w:r w:rsidRPr="00807CD1">
              <w:rPr>
                <w:rStyle w:val="Hyperlink"/>
              </w:rPr>
              <w:t>Orientation Response Delay</w:t>
            </w:r>
            <w:r>
              <w:rPr>
                <w:webHidden/>
              </w:rPr>
              <w:tab/>
            </w:r>
            <w:r>
              <w:rPr>
                <w:webHidden/>
              </w:rPr>
              <w:fldChar w:fldCharType="begin"/>
            </w:r>
            <w:r>
              <w:rPr>
                <w:webHidden/>
              </w:rPr>
              <w:instrText xml:space="preserve"> PAGEREF _Toc483482777 \h </w:instrText>
            </w:r>
          </w:ins>
          <w:r>
            <w:rPr>
              <w:webHidden/>
            </w:rPr>
          </w:r>
          <w:r>
            <w:rPr>
              <w:webHidden/>
            </w:rPr>
            <w:fldChar w:fldCharType="separate"/>
          </w:r>
          <w:ins w:id="231" w:author="Stanley Mike-RMPE01" w:date="2017-05-27T12:25:00Z">
            <w:r w:rsidR="006C3433">
              <w:rPr>
                <w:webHidden/>
              </w:rPr>
              <w:t>39</w:t>
            </w:r>
          </w:ins>
          <w:ins w:id="23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33" w:author="Stanley Mike-RMPE01" w:date="2017-05-25T13:36:00Z"/>
              <w:rFonts w:asciiTheme="minorHAnsi" w:hAnsiTheme="minorHAnsi"/>
              <w:sz w:val="22"/>
            </w:rPr>
          </w:pPr>
          <w:ins w:id="234" w:author="Stanley Mike-RMPE01" w:date="2017-05-25T13:36:00Z">
            <w:r w:rsidRPr="00807CD1">
              <w:rPr>
                <w:rStyle w:val="Hyperlink"/>
              </w:rPr>
              <w:fldChar w:fldCharType="begin"/>
            </w:r>
            <w:r w:rsidRPr="00807CD1">
              <w:rPr>
                <w:rStyle w:val="Hyperlink"/>
              </w:rPr>
              <w:instrText xml:space="preserve"> </w:instrText>
            </w:r>
            <w:r>
              <w:instrText>HYPERLINK \l "_Toc483482778"</w:instrText>
            </w:r>
            <w:r w:rsidRPr="00807CD1">
              <w:rPr>
                <w:rStyle w:val="Hyperlink"/>
              </w:rPr>
              <w:instrText xml:space="preserve"> </w:instrText>
            </w:r>
            <w:r w:rsidRPr="00807CD1">
              <w:rPr>
                <w:rStyle w:val="Hyperlink"/>
              </w:rPr>
              <w:fldChar w:fldCharType="separate"/>
            </w:r>
            <w:r w:rsidRPr="00807CD1">
              <w:rPr>
                <w:rStyle w:val="Hyperlink"/>
              </w:rPr>
              <w:t>5.8.1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_Toc483482778 \h </w:instrText>
            </w:r>
          </w:ins>
          <w:r>
            <w:rPr>
              <w:webHidden/>
            </w:rPr>
          </w:r>
          <w:r>
            <w:rPr>
              <w:webHidden/>
            </w:rPr>
            <w:fldChar w:fldCharType="separate"/>
          </w:r>
          <w:ins w:id="235" w:author="Stanley Mike-RMPE01" w:date="2017-05-27T12:25:00Z">
            <w:r w:rsidR="006C3433">
              <w:rPr>
                <w:webHidden/>
              </w:rPr>
              <w:t>39</w:t>
            </w:r>
          </w:ins>
          <w:ins w:id="23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37" w:author="Stanley Mike-RMPE01" w:date="2017-05-25T13:36:00Z"/>
              <w:rFonts w:asciiTheme="minorHAnsi" w:hAnsiTheme="minorHAnsi"/>
              <w:sz w:val="22"/>
            </w:rPr>
          </w:pPr>
          <w:ins w:id="238" w:author="Stanley Mike-RMPE01" w:date="2017-05-25T13:36:00Z">
            <w:r w:rsidRPr="00807CD1">
              <w:rPr>
                <w:rStyle w:val="Hyperlink"/>
              </w:rPr>
              <w:fldChar w:fldCharType="begin"/>
            </w:r>
            <w:r w:rsidRPr="00807CD1">
              <w:rPr>
                <w:rStyle w:val="Hyperlink"/>
              </w:rPr>
              <w:instrText xml:space="preserve"> </w:instrText>
            </w:r>
            <w:r>
              <w:instrText>HYPERLINK \l "_Toc483482779"</w:instrText>
            </w:r>
            <w:r w:rsidRPr="00807CD1">
              <w:rPr>
                <w:rStyle w:val="Hyperlink"/>
              </w:rPr>
              <w:instrText xml:space="preserve"> </w:instrText>
            </w:r>
            <w:r w:rsidRPr="00807CD1">
              <w:rPr>
                <w:rStyle w:val="Hyperlink"/>
              </w:rPr>
              <w:fldChar w:fldCharType="separate"/>
            </w:r>
            <w:r w:rsidRPr="00807CD1">
              <w:rPr>
                <w:rStyle w:val="Hyperlink"/>
              </w:rPr>
              <w:t>5.8.2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_Toc483482779 \h </w:instrText>
            </w:r>
          </w:ins>
          <w:r>
            <w:rPr>
              <w:webHidden/>
            </w:rPr>
          </w:r>
          <w:r>
            <w:rPr>
              <w:webHidden/>
            </w:rPr>
            <w:fldChar w:fldCharType="separate"/>
          </w:r>
          <w:ins w:id="239" w:author="Stanley Mike-RMPE01" w:date="2017-05-27T12:25:00Z">
            <w:r w:rsidR="006C3433">
              <w:rPr>
                <w:webHidden/>
              </w:rPr>
              <w:t>39</w:t>
            </w:r>
          </w:ins>
          <w:ins w:id="240"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41" w:author="Stanley Mike-RMPE01" w:date="2017-05-25T13:36:00Z"/>
              <w:rFonts w:asciiTheme="minorHAnsi" w:hAnsiTheme="minorHAnsi"/>
              <w:sz w:val="22"/>
            </w:rPr>
          </w:pPr>
          <w:ins w:id="242" w:author="Stanley Mike-RMPE01" w:date="2017-05-25T13:36:00Z">
            <w:r w:rsidRPr="00807CD1">
              <w:rPr>
                <w:rStyle w:val="Hyperlink"/>
              </w:rPr>
              <w:fldChar w:fldCharType="begin"/>
            </w:r>
            <w:r w:rsidRPr="00807CD1">
              <w:rPr>
                <w:rStyle w:val="Hyperlink"/>
              </w:rPr>
              <w:instrText xml:space="preserve"> </w:instrText>
            </w:r>
            <w:r>
              <w:instrText>HYPERLINK \l "_Toc483482780"</w:instrText>
            </w:r>
            <w:r w:rsidRPr="00807CD1">
              <w:rPr>
                <w:rStyle w:val="Hyperlink"/>
              </w:rPr>
              <w:instrText xml:space="preserve"> </w:instrText>
            </w:r>
            <w:r w:rsidRPr="00807CD1">
              <w:rPr>
                <w:rStyle w:val="Hyperlink"/>
              </w:rPr>
              <w:fldChar w:fldCharType="separate"/>
            </w:r>
            <w:r w:rsidRPr="00807CD1">
              <w:rPr>
                <w:rStyle w:val="Hyperlink"/>
              </w:rPr>
              <w:t>5.8.3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_Toc483482780 \h </w:instrText>
            </w:r>
          </w:ins>
          <w:r>
            <w:rPr>
              <w:webHidden/>
            </w:rPr>
          </w:r>
          <w:r>
            <w:rPr>
              <w:webHidden/>
            </w:rPr>
            <w:fldChar w:fldCharType="separate"/>
          </w:r>
          <w:ins w:id="243" w:author="Stanley Mike-RMPE01" w:date="2017-05-27T12:25:00Z">
            <w:r w:rsidR="006C3433">
              <w:rPr>
                <w:webHidden/>
              </w:rPr>
              <w:t>40</w:t>
            </w:r>
          </w:ins>
          <w:ins w:id="244"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45" w:author="Stanley Mike-RMPE01" w:date="2017-05-25T13:36:00Z"/>
              <w:rFonts w:asciiTheme="minorHAnsi" w:hAnsiTheme="minorHAnsi"/>
            </w:rPr>
          </w:pPr>
          <w:ins w:id="246" w:author="Stanley Mike-RMPE01" w:date="2017-05-25T13:36:00Z">
            <w:r w:rsidRPr="00807CD1">
              <w:rPr>
                <w:rStyle w:val="Hyperlink"/>
              </w:rPr>
              <w:fldChar w:fldCharType="begin"/>
            </w:r>
            <w:r w:rsidRPr="00807CD1">
              <w:rPr>
                <w:rStyle w:val="Hyperlink"/>
              </w:rPr>
              <w:instrText xml:space="preserve"> </w:instrText>
            </w:r>
            <w:r>
              <w:instrText>HYPERLINK \l "_Toc483482781"</w:instrText>
            </w:r>
            <w:r w:rsidRPr="00807CD1">
              <w:rPr>
                <w:rStyle w:val="Hyperlink"/>
              </w:rPr>
              <w:instrText xml:space="preserve"> </w:instrText>
            </w:r>
            <w:r w:rsidRPr="00807CD1">
              <w:rPr>
                <w:rStyle w:val="Hyperlink"/>
              </w:rPr>
              <w:fldChar w:fldCharType="separate"/>
            </w:r>
            <w:r w:rsidRPr="00807CD1">
              <w:rPr>
                <w:rStyle w:val="Hyperlink"/>
              </w:rPr>
              <w:t>5.9</w:t>
            </w:r>
            <w:r>
              <w:rPr>
                <w:rFonts w:asciiTheme="minorHAnsi" w:hAnsiTheme="minorHAnsi"/>
              </w:rPr>
              <w:tab/>
            </w:r>
            <w:r w:rsidRPr="00807CD1">
              <w:rPr>
                <w:rStyle w:val="Hyperlink"/>
              </w:rPr>
              <w:t>Maximum Angular Rate</w:t>
            </w:r>
            <w:r>
              <w:rPr>
                <w:webHidden/>
              </w:rPr>
              <w:tab/>
            </w:r>
            <w:r>
              <w:rPr>
                <w:webHidden/>
              </w:rPr>
              <w:fldChar w:fldCharType="begin"/>
            </w:r>
            <w:r>
              <w:rPr>
                <w:webHidden/>
              </w:rPr>
              <w:instrText xml:space="preserve"> PAGEREF _Toc483482781 \h </w:instrText>
            </w:r>
          </w:ins>
          <w:r>
            <w:rPr>
              <w:webHidden/>
            </w:rPr>
          </w:r>
          <w:r>
            <w:rPr>
              <w:webHidden/>
            </w:rPr>
            <w:fldChar w:fldCharType="separate"/>
          </w:r>
          <w:ins w:id="247" w:author="Stanley Mike-RMPE01" w:date="2017-05-27T12:25:00Z">
            <w:r w:rsidR="006C3433">
              <w:rPr>
                <w:webHidden/>
              </w:rPr>
              <w:t>42</w:t>
            </w:r>
          </w:ins>
          <w:ins w:id="248"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49" w:author="Stanley Mike-RMPE01" w:date="2017-05-25T13:36:00Z"/>
              <w:rFonts w:asciiTheme="minorHAnsi" w:hAnsiTheme="minorHAnsi"/>
              <w:sz w:val="22"/>
            </w:rPr>
          </w:pPr>
          <w:ins w:id="250" w:author="Stanley Mike-RMPE01" w:date="2017-05-25T13:36:00Z">
            <w:r w:rsidRPr="00807CD1">
              <w:rPr>
                <w:rStyle w:val="Hyperlink"/>
              </w:rPr>
              <w:fldChar w:fldCharType="begin"/>
            </w:r>
            <w:r w:rsidRPr="00807CD1">
              <w:rPr>
                <w:rStyle w:val="Hyperlink"/>
              </w:rPr>
              <w:instrText xml:space="preserve"> </w:instrText>
            </w:r>
            <w:r>
              <w:instrText>HYPERLINK \l "_Toc483482782"</w:instrText>
            </w:r>
            <w:r w:rsidRPr="00807CD1">
              <w:rPr>
                <w:rStyle w:val="Hyperlink"/>
              </w:rPr>
              <w:instrText xml:space="preserve"> </w:instrText>
            </w:r>
            <w:r w:rsidRPr="00807CD1">
              <w:rPr>
                <w:rStyle w:val="Hyperlink"/>
              </w:rPr>
              <w:fldChar w:fldCharType="separate"/>
            </w:r>
            <w:r w:rsidRPr="00807CD1">
              <w:rPr>
                <w:rStyle w:val="Hyperlink"/>
              </w:rPr>
              <w:t>5.9.1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_Toc483482782 \h </w:instrText>
            </w:r>
          </w:ins>
          <w:r>
            <w:rPr>
              <w:webHidden/>
            </w:rPr>
          </w:r>
          <w:r>
            <w:rPr>
              <w:webHidden/>
            </w:rPr>
            <w:fldChar w:fldCharType="separate"/>
          </w:r>
          <w:ins w:id="251" w:author="Stanley Mike-RMPE01" w:date="2017-05-27T12:25:00Z">
            <w:r w:rsidR="006C3433">
              <w:rPr>
                <w:webHidden/>
              </w:rPr>
              <w:t>42</w:t>
            </w:r>
          </w:ins>
          <w:ins w:id="252"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53" w:author="Stanley Mike-RMPE01" w:date="2017-05-25T13:36:00Z"/>
              <w:rFonts w:asciiTheme="minorHAnsi" w:hAnsiTheme="minorHAnsi"/>
              <w:sz w:val="22"/>
            </w:rPr>
          </w:pPr>
          <w:ins w:id="254" w:author="Stanley Mike-RMPE01" w:date="2017-05-25T13:36:00Z">
            <w:r w:rsidRPr="00807CD1">
              <w:rPr>
                <w:rStyle w:val="Hyperlink"/>
              </w:rPr>
              <w:fldChar w:fldCharType="begin"/>
            </w:r>
            <w:r w:rsidRPr="00807CD1">
              <w:rPr>
                <w:rStyle w:val="Hyperlink"/>
              </w:rPr>
              <w:instrText xml:space="preserve"> </w:instrText>
            </w:r>
            <w:r>
              <w:instrText>HYPERLINK \l "_Toc483482783"</w:instrText>
            </w:r>
            <w:r w:rsidRPr="00807CD1">
              <w:rPr>
                <w:rStyle w:val="Hyperlink"/>
              </w:rPr>
              <w:instrText xml:space="preserve"> </w:instrText>
            </w:r>
            <w:r w:rsidRPr="00807CD1">
              <w:rPr>
                <w:rStyle w:val="Hyperlink"/>
              </w:rPr>
              <w:fldChar w:fldCharType="separate"/>
            </w:r>
            <w:r w:rsidRPr="00807CD1">
              <w:rPr>
                <w:rStyle w:val="Hyperlink"/>
              </w:rPr>
              <w:t>5.9.2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_Toc483482783 \h </w:instrText>
            </w:r>
          </w:ins>
          <w:r>
            <w:rPr>
              <w:webHidden/>
            </w:rPr>
          </w:r>
          <w:r>
            <w:rPr>
              <w:webHidden/>
            </w:rPr>
            <w:fldChar w:fldCharType="separate"/>
          </w:r>
          <w:ins w:id="255" w:author="Stanley Mike-RMPE01" w:date="2017-05-27T12:25:00Z">
            <w:r w:rsidR="006C3433">
              <w:rPr>
                <w:webHidden/>
              </w:rPr>
              <w:t>42</w:t>
            </w:r>
          </w:ins>
          <w:ins w:id="256" w:author="Stanley Mike-RMPE01" w:date="2017-05-25T13:36:00Z">
            <w:r>
              <w:rPr>
                <w:webHidden/>
              </w:rPr>
              <w:fldChar w:fldCharType="end"/>
            </w:r>
            <w:r w:rsidRPr="00807CD1">
              <w:rPr>
                <w:rStyle w:val="Hyperlink"/>
              </w:rPr>
              <w:fldChar w:fldCharType="end"/>
            </w:r>
          </w:ins>
        </w:p>
        <w:p w:rsidR="00017B3E" w:rsidRDefault="00017B3E">
          <w:pPr>
            <w:pStyle w:val="TOC3"/>
            <w:tabs>
              <w:tab w:val="left" w:pos="1320"/>
            </w:tabs>
            <w:rPr>
              <w:ins w:id="257" w:author="Stanley Mike-RMPE01" w:date="2017-05-25T13:36:00Z"/>
              <w:rFonts w:asciiTheme="minorHAnsi" w:hAnsiTheme="minorHAnsi"/>
              <w:sz w:val="22"/>
            </w:rPr>
          </w:pPr>
          <w:ins w:id="258" w:author="Stanley Mike-RMPE01" w:date="2017-05-25T13:36:00Z">
            <w:r w:rsidRPr="00807CD1">
              <w:rPr>
                <w:rStyle w:val="Hyperlink"/>
              </w:rPr>
              <w:fldChar w:fldCharType="begin"/>
            </w:r>
            <w:r w:rsidRPr="00807CD1">
              <w:rPr>
                <w:rStyle w:val="Hyperlink"/>
              </w:rPr>
              <w:instrText xml:space="preserve"> </w:instrText>
            </w:r>
            <w:r>
              <w:instrText>HYPERLINK \l "_Toc483482784"</w:instrText>
            </w:r>
            <w:r w:rsidRPr="00807CD1">
              <w:rPr>
                <w:rStyle w:val="Hyperlink"/>
              </w:rPr>
              <w:instrText xml:space="preserve"> </w:instrText>
            </w:r>
            <w:r w:rsidRPr="00807CD1">
              <w:rPr>
                <w:rStyle w:val="Hyperlink"/>
              </w:rPr>
              <w:fldChar w:fldCharType="separate"/>
            </w:r>
            <w:r w:rsidRPr="00807CD1">
              <w:rPr>
                <w:rStyle w:val="Hyperlink"/>
              </w:rPr>
              <w:t>5.9.3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_Toc483482784 \h </w:instrText>
            </w:r>
          </w:ins>
          <w:r>
            <w:rPr>
              <w:webHidden/>
            </w:rPr>
          </w:r>
          <w:r>
            <w:rPr>
              <w:webHidden/>
            </w:rPr>
            <w:fldChar w:fldCharType="separate"/>
          </w:r>
          <w:ins w:id="259" w:author="Stanley Mike-RMPE01" w:date="2017-05-27T12:25:00Z">
            <w:r w:rsidR="006C3433">
              <w:rPr>
                <w:webHidden/>
              </w:rPr>
              <w:t>42</w:t>
            </w:r>
          </w:ins>
          <w:ins w:id="260"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61" w:author="Stanley Mike-RMPE01" w:date="2017-05-25T13:36:00Z"/>
              <w:rFonts w:asciiTheme="minorHAnsi" w:hAnsiTheme="minorHAnsi"/>
            </w:rPr>
          </w:pPr>
          <w:ins w:id="262" w:author="Stanley Mike-RMPE01" w:date="2017-05-25T13:36:00Z">
            <w:r w:rsidRPr="00807CD1">
              <w:rPr>
                <w:rStyle w:val="Hyperlink"/>
              </w:rPr>
              <w:fldChar w:fldCharType="begin"/>
            </w:r>
            <w:r w:rsidRPr="00807CD1">
              <w:rPr>
                <w:rStyle w:val="Hyperlink"/>
              </w:rPr>
              <w:instrText xml:space="preserve"> </w:instrText>
            </w:r>
            <w:r>
              <w:instrText>HYPERLINK \l "_Toc483482785"</w:instrText>
            </w:r>
            <w:r w:rsidRPr="00807CD1">
              <w:rPr>
                <w:rStyle w:val="Hyperlink"/>
              </w:rPr>
              <w:instrText xml:space="preserve"> </w:instrText>
            </w:r>
            <w:r w:rsidRPr="00807CD1">
              <w:rPr>
                <w:rStyle w:val="Hyperlink"/>
              </w:rPr>
              <w:fldChar w:fldCharType="separate"/>
            </w:r>
            <w:r w:rsidRPr="00807CD1">
              <w:rPr>
                <w:rStyle w:val="Hyperlink"/>
              </w:rPr>
              <w:t>5.10</w:t>
            </w:r>
            <w:r>
              <w:rPr>
                <w:rFonts w:asciiTheme="minorHAnsi" w:hAnsiTheme="minorHAnsi"/>
              </w:rPr>
              <w:tab/>
            </w:r>
            <w:r w:rsidRPr="00807CD1">
              <w:rPr>
                <w:rStyle w:val="Hyperlink"/>
              </w:rPr>
              <w:t>Orientation dynamic drift</w:t>
            </w:r>
            <w:r>
              <w:rPr>
                <w:webHidden/>
              </w:rPr>
              <w:tab/>
            </w:r>
            <w:r>
              <w:rPr>
                <w:webHidden/>
              </w:rPr>
              <w:fldChar w:fldCharType="begin"/>
            </w:r>
            <w:r>
              <w:rPr>
                <w:webHidden/>
              </w:rPr>
              <w:instrText xml:space="preserve"> PAGEREF _Toc483482785 \h </w:instrText>
            </w:r>
          </w:ins>
          <w:r>
            <w:rPr>
              <w:webHidden/>
            </w:rPr>
          </w:r>
          <w:r>
            <w:rPr>
              <w:webHidden/>
            </w:rPr>
            <w:fldChar w:fldCharType="separate"/>
          </w:r>
          <w:ins w:id="263" w:author="Stanley Mike-RMPE01" w:date="2017-05-27T12:25:00Z">
            <w:r w:rsidR="006C3433">
              <w:rPr>
                <w:webHidden/>
              </w:rPr>
              <w:t>44</w:t>
            </w:r>
          </w:ins>
          <w:ins w:id="264"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65" w:author="Stanley Mike-RMPE01" w:date="2017-05-25T13:36:00Z"/>
              <w:rFonts w:asciiTheme="minorHAnsi" w:hAnsiTheme="minorHAnsi"/>
              <w:sz w:val="22"/>
            </w:rPr>
          </w:pPr>
          <w:ins w:id="266" w:author="Stanley Mike-RMPE01" w:date="2017-05-25T13:36:00Z">
            <w:r w:rsidRPr="00807CD1">
              <w:rPr>
                <w:rStyle w:val="Hyperlink"/>
              </w:rPr>
              <w:fldChar w:fldCharType="begin"/>
            </w:r>
            <w:r w:rsidRPr="00807CD1">
              <w:rPr>
                <w:rStyle w:val="Hyperlink"/>
              </w:rPr>
              <w:instrText xml:space="preserve"> </w:instrText>
            </w:r>
            <w:r>
              <w:instrText>HYPERLINK \l "_Toc483482786"</w:instrText>
            </w:r>
            <w:r w:rsidRPr="00807CD1">
              <w:rPr>
                <w:rStyle w:val="Hyperlink"/>
              </w:rPr>
              <w:instrText xml:space="preserve"> </w:instrText>
            </w:r>
            <w:r w:rsidRPr="00807CD1">
              <w:rPr>
                <w:rStyle w:val="Hyperlink"/>
              </w:rPr>
              <w:fldChar w:fldCharType="separate"/>
            </w:r>
            <w:r w:rsidRPr="00807CD1">
              <w:rPr>
                <w:rStyle w:val="Hyperlink"/>
              </w:rPr>
              <w:t>5.10.1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_Toc483482786 \h </w:instrText>
            </w:r>
          </w:ins>
          <w:r>
            <w:rPr>
              <w:webHidden/>
            </w:rPr>
          </w:r>
          <w:r>
            <w:rPr>
              <w:webHidden/>
            </w:rPr>
            <w:fldChar w:fldCharType="separate"/>
          </w:r>
          <w:ins w:id="267" w:author="Stanley Mike-RMPE01" w:date="2017-05-27T12:25:00Z">
            <w:r w:rsidR="006C3433">
              <w:rPr>
                <w:webHidden/>
              </w:rPr>
              <w:t>44</w:t>
            </w:r>
          </w:ins>
          <w:ins w:id="268"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69" w:author="Stanley Mike-RMPE01" w:date="2017-05-25T13:36:00Z"/>
              <w:rFonts w:asciiTheme="minorHAnsi" w:hAnsiTheme="minorHAnsi"/>
              <w:sz w:val="22"/>
            </w:rPr>
          </w:pPr>
          <w:ins w:id="270" w:author="Stanley Mike-RMPE01" w:date="2017-05-25T13:36:00Z">
            <w:r w:rsidRPr="00807CD1">
              <w:rPr>
                <w:rStyle w:val="Hyperlink"/>
              </w:rPr>
              <w:fldChar w:fldCharType="begin"/>
            </w:r>
            <w:r w:rsidRPr="00807CD1">
              <w:rPr>
                <w:rStyle w:val="Hyperlink"/>
              </w:rPr>
              <w:instrText xml:space="preserve"> </w:instrText>
            </w:r>
            <w:r>
              <w:instrText>HYPERLINK \l "_Toc483482787"</w:instrText>
            </w:r>
            <w:r w:rsidRPr="00807CD1">
              <w:rPr>
                <w:rStyle w:val="Hyperlink"/>
              </w:rPr>
              <w:instrText xml:space="preserve"> </w:instrText>
            </w:r>
            <w:r w:rsidRPr="00807CD1">
              <w:rPr>
                <w:rStyle w:val="Hyperlink"/>
              </w:rPr>
              <w:fldChar w:fldCharType="separate"/>
            </w:r>
            <w:r w:rsidRPr="00807CD1">
              <w:rPr>
                <w:rStyle w:val="Hyperlink"/>
              </w:rPr>
              <w:t>5.10.2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_Toc483482787 \h </w:instrText>
            </w:r>
          </w:ins>
          <w:r>
            <w:rPr>
              <w:webHidden/>
            </w:rPr>
          </w:r>
          <w:r>
            <w:rPr>
              <w:webHidden/>
            </w:rPr>
            <w:fldChar w:fldCharType="separate"/>
          </w:r>
          <w:ins w:id="271" w:author="Stanley Mike-RMPE01" w:date="2017-05-27T12:25:00Z">
            <w:r w:rsidR="006C3433">
              <w:rPr>
                <w:webHidden/>
              </w:rPr>
              <w:t>44</w:t>
            </w:r>
          </w:ins>
          <w:ins w:id="272"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73" w:author="Stanley Mike-RMPE01" w:date="2017-05-25T13:36:00Z"/>
              <w:rFonts w:asciiTheme="minorHAnsi" w:hAnsiTheme="minorHAnsi"/>
              <w:sz w:val="22"/>
            </w:rPr>
          </w:pPr>
          <w:ins w:id="274" w:author="Stanley Mike-RMPE01" w:date="2017-05-25T13:36:00Z">
            <w:r w:rsidRPr="00807CD1">
              <w:rPr>
                <w:rStyle w:val="Hyperlink"/>
              </w:rPr>
              <w:fldChar w:fldCharType="begin"/>
            </w:r>
            <w:r w:rsidRPr="00807CD1">
              <w:rPr>
                <w:rStyle w:val="Hyperlink"/>
              </w:rPr>
              <w:instrText xml:space="preserve"> </w:instrText>
            </w:r>
            <w:r>
              <w:instrText>HYPERLINK \l "_Toc483482788"</w:instrText>
            </w:r>
            <w:r w:rsidRPr="00807CD1">
              <w:rPr>
                <w:rStyle w:val="Hyperlink"/>
              </w:rPr>
              <w:instrText xml:space="preserve"> </w:instrText>
            </w:r>
            <w:r w:rsidRPr="00807CD1">
              <w:rPr>
                <w:rStyle w:val="Hyperlink"/>
              </w:rPr>
              <w:fldChar w:fldCharType="separate"/>
            </w:r>
            <w:r w:rsidRPr="00807CD1">
              <w:rPr>
                <w:rStyle w:val="Hyperlink"/>
              </w:rPr>
              <w:t>5.10.3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_Toc483482788 \h </w:instrText>
            </w:r>
          </w:ins>
          <w:r>
            <w:rPr>
              <w:webHidden/>
            </w:rPr>
          </w:r>
          <w:r>
            <w:rPr>
              <w:webHidden/>
            </w:rPr>
            <w:fldChar w:fldCharType="separate"/>
          </w:r>
          <w:ins w:id="275" w:author="Stanley Mike-RMPE01" w:date="2017-05-27T12:25:00Z">
            <w:r w:rsidR="006C3433">
              <w:rPr>
                <w:webHidden/>
              </w:rPr>
              <w:t>44</w:t>
            </w:r>
          </w:ins>
          <w:ins w:id="276"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77" w:author="Stanley Mike-RMPE01" w:date="2017-05-25T13:36:00Z"/>
              <w:rFonts w:asciiTheme="minorHAnsi" w:hAnsiTheme="minorHAnsi"/>
            </w:rPr>
          </w:pPr>
          <w:ins w:id="278" w:author="Stanley Mike-RMPE01" w:date="2017-05-25T13:36:00Z">
            <w:r w:rsidRPr="00807CD1">
              <w:rPr>
                <w:rStyle w:val="Hyperlink"/>
              </w:rPr>
              <w:fldChar w:fldCharType="begin"/>
            </w:r>
            <w:r w:rsidRPr="00807CD1">
              <w:rPr>
                <w:rStyle w:val="Hyperlink"/>
              </w:rPr>
              <w:instrText xml:space="preserve"> </w:instrText>
            </w:r>
            <w:r>
              <w:instrText>HYPERLINK \l "_Toc483482789"</w:instrText>
            </w:r>
            <w:r w:rsidRPr="00807CD1">
              <w:rPr>
                <w:rStyle w:val="Hyperlink"/>
              </w:rPr>
              <w:instrText xml:space="preserve"> </w:instrText>
            </w:r>
            <w:r w:rsidRPr="00807CD1">
              <w:rPr>
                <w:rStyle w:val="Hyperlink"/>
              </w:rPr>
              <w:fldChar w:fldCharType="separate"/>
            </w:r>
            <w:r w:rsidRPr="00807CD1">
              <w:rPr>
                <w:rStyle w:val="Hyperlink"/>
              </w:rPr>
              <w:t>5.11</w:t>
            </w:r>
            <w:r>
              <w:rPr>
                <w:rFonts w:asciiTheme="minorHAnsi" w:hAnsiTheme="minorHAnsi"/>
              </w:rPr>
              <w:tab/>
            </w:r>
            <w:r w:rsidRPr="00807CD1">
              <w:rPr>
                <w:rStyle w:val="Hyperlink"/>
              </w:rPr>
              <w:t>Orientation Static Drift &amp; Orientation Noise</w:t>
            </w:r>
            <w:r>
              <w:rPr>
                <w:webHidden/>
              </w:rPr>
              <w:tab/>
            </w:r>
            <w:r>
              <w:rPr>
                <w:webHidden/>
              </w:rPr>
              <w:fldChar w:fldCharType="begin"/>
            </w:r>
            <w:r>
              <w:rPr>
                <w:webHidden/>
              </w:rPr>
              <w:instrText xml:space="preserve"> PAGEREF _Toc483482789 \h </w:instrText>
            </w:r>
          </w:ins>
          <w:r>
            <w:rPr>
              <w:webHidden/>
            </w:rPr>
          </w:r>
          <w:r>
            <w:rPr>
              <w:webHidden/>
            </w:rPr>
            <w:fldChar w:fldCharType="separate"/>
          </w:r>
          <w:ins w:id="279" w:author="Stanley Mike-RMPE01" w:date="2017-05-27T12:25:00Z">
            <w:r w:rsidR="006C3433">
              <w:rPr>
                <w:webHidden/>
              </w:rPr>
              <w:t>44</w:t>
            </w:r>
          </w:ins>
          <w:ins w:id="280"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81" w:author="Stanley Mike-RMPE01" w:date="2017-05-25T13:36:00Z"/>
              <w:rFonts w:asciiTheme="minorHAnsi" w:hAnsiTheme="minorHAnsi"/>
              <w:sz w:val="22"/>
            </w:rPr>
          </w:pPr>
          <w:ins w:id="282" w:author="Stanley Mike-RMPE01" w:date="2017-05-25T13:36:00Z">
            <w:r w:rsidRPr="00807CD1">
              <w:rPr>
                <w:rStyle w:val="Hyperlink"/>
              </w:rPr>
              <w:fldChar w:fldCharType="begin"/>
            </w:r>
            <w:r w:rsidRPr="00807CD1">
              <w:rPr>
                <w:rStyle w:val="Hyperlink"/>
              </w:rPr>
              <w:instrText xml:space="preserve"> </w:instrText>
            </w:r>
            <w:r>
              <w:instrText>HYPERLINK \l "_Toc483482790"</w:instrText>
            </w:r>
            <w:r w:rsidRPr="00807CD1">
              <w:rPr>
                <w:rStyle w:val="Hyperlink"/>
              </w:rPr>
              <w:instrText xml:space="preserve"> </w:instrText>
            </w:r>
            <w:r w:rsidRPr="00807CD1">
              <w:rPr>
                <w:rStyle w:val="Hyperlink"/>
              </w:rPr>
              <w:fldChar w:fldCharType="separate"/>
            </w:r>
            <w:r w:rsidRPr="00807CD1">
              <w:rPr>
                <w:rStyle w:val="Hyperlink"/>
              </w:rPr>
              <w:t>5.11.1</w:t>
            </w:r>
            <w:r>
              <w:rPr>
                <w:rFonts w:asciiTheme="minorHAnsi" w:hAnsiTheme="minorHAnsi"/>
                <w:sz w:val="22"/>
              </w:rPr>
              <w:tab/>
            </w:r>
            <w:r w:rsidRPr="00807CD1">
              <w:rPr>
                <w:rStyle w:val="Hyperlink"/>
              </w:rPr>
              <w:t>Intent</w:t>
            </w:r>
            <w:r>
              <w:rPr>
                <w:webHidden/>
              </w:rPr>
              <w:tab/>
            </w:r>
            <w:r>
              <w:rPr>
                <w:webHidden/>
              </w:rPr>
              <w:fldChar w:fldCharType="begin"/>
            </w:r>
            <w:r>
              <w:rPr>
                <w:webHidden/>
              </w:rPr>
              <w:instrText xml:space="preserve"> PAGEREF _Toc483482790 \h </w:instrText>
            </w:r>
          </w:ins>
          <w:r>
            <w:rPr>
              <w:webHidden/>
            </w:rPr>
          </w:r>
          <w:r>
            <w:rPr>
              <w:webHidden/>
            </w:rPr>
            <w:fldChar w:fldCharType="separate"/>
          </w:r>
          <w:ins w:id="283" w:author="Stanley Mike-RMPE01" w:date="2017-05-27T12:25:00Z">
            <w:r w:rsidR="006C3433">
              <w:rPr>
                <w:webHidden/>
              </w:rPr>
              <w:t>44</w:t>
            </w:r>
          </w:ins>
          <w:ins w:id="284"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85" w:author="Stanley Mike-RMPE01" w:date="2017-05-25T13:36:00Z"/>
              <w:rFonts w:asciiTheme="minorHAnsi" w:hAnsiTheme="minorHAnsi"/>
              <w:sz w:val="22"/>
            </w:rPr>
          </w:pPr>
          <w:ins w:id="286" w:author="Stanley Mike-RMPE01" w:date="2017-05-25T13:36:00Z">
            <w:r w:rsidRPr="00807CD1">
              <w:rPr>
                <w:rStyle w:val="Hyperlink"/>
              </w:rPr>
              <w:fldChar w:fldCharType="begin"/>
            </w:r>
            <w:r w:rsidRPr="00807CD1">
              <w:rPr>
                <w:rStyle w:val="Hyperlink"/>
              </w:rPr>
              <w:instrText xml:space="preserve"> </w:instrText>
            </w:r>
            <w:r>
              <w:instrText>HYPERLINK \l "_Toc483482791"</w:instrText>
            </w:r>
            <w:r w:rsidRPr="00807CD1">
              <w:rPr>
                <w:rStyle w:val="Hyperlink"/>
              </w:rPr>
              <w:instrText xml:space="preserve"> </w:instrText>
            </w:r>
            <w:r w:rsidRPr="00807CD1">
              <w:rPr>
                <w:rStyle w:val="Hyperlink"/>
              </w:rPr>
              <w:fldChar w:fldCharType="separate"/>
            </w:r>
            <w:r w:rsidRPr="00807CD1">
              <w:rPr>
                <w:rStyle w:val="Hyperlink"/>
              </w:rPr>
              <w:t>5.11.2</w:t>
            </w:r>
            <w:r>
              <w:rPr>
                <w:rFonts w:asciiTheme="minorHAnsi" w:hAnsiTheme="minorHAnsi"/>
                <w:sz w:val="22"/>
              </w:rPr>
              <w:tab/>
            </w:r>
            <w:r w:rsidRPr="00807CD1">
              <w:rPr>
                <w:rStyle w:val="Hyperlink"/>
              </w:rPr>
              <w:t>Procedure</w:t>
            </w:r>
            <w:r>
              <w:rPr>
                <w:webHidden/>
              </w:rPr>
              <w:tab/>
            </w:r>
            <w:r>
              <w:rPr>
                <w:webHidden/>
              </w:rPr>
              <w:fldChar w:fldCharType="begin"/>
            </w:r>
            <w:r>
              <w:rPr>
                <w:webHidden/>
              </w:rPr>
              <w:instrText xml:space="preserve"> PAGEREF _Toc483482791 \h </w:instrText>
            </w:r>
          </w:ins>
          <w:r>
            <w:rPr>
              <w:webHidden/>
            </w:rPr>
          </w:r>
          <w:r>
            <w:rPr>
              <w:webHidden/>
            </w:rPr>
            <w:fldChar w:fldCharType="separate"/>
          </w:r>
          <w:ins w:id="287" w:author="Stanley Mike-RMPE01" w:date="2017-05-27T12:25:00Z">
            <w:r w:rsidR="006C3433">
              <w:rPr>
                <w:webHidden/>
              </w:rPr>
              <w:t>44</w:t>
            </w:r>
          </w:ins>
          <w:ins w:id="288"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89" w:author="Stanley Mike-RMPE01" w:date="2017-05-25T13:36:00Z"/>
              <w:rFonts w:asciiTheme="minorHAnsi" w:hAnsiTheme="minorHAnsi"/>
              <w:sz w:val="22"/>
            </w:rPr>
          </w:pPr>
          <w:ins w:id="290" w:author="Stanley Mike-RMPE01" w:date="2017-05-25T13:36:00Z">
            <w:r w:rsidRPr="00807CD1">
              <w:rPr>
                <w:rStyle w:val="Hyperlink"/>
              </w:rPr>
              <w:fldChar w:fldCharType="begin"/>
            </w:r>
            <w:r w:rsidRPr="00807CD1">
              <w:rPr>
                <w:rStyle w:val="Hyperlink"/>
              </w:rPr>
              <w:instrText xml:space="preserve"> </w:instrText>
            </w:r>
            <w:r>
              <w:instrText>HYPERLINK \l "_Toc483482792"</w:instrText>
            </w:r>
            <w:r w:rsidRPr="00807CD1">
              <w:rPr>
                <w:rStyle w:val="Hyperlink"/>
              </w:rPr>
              <w:instrText xml:space="preserve"> </w:instrText>
            </w:r>
            <w:r w:rsidRPr="00807CD1">
              <w:rPr>
                <w:rStyle w:val="Hyperlink"/>
              </w:rPr>
              <w:fldChar w:fldCharType="separate"/>
            </w:r>
            <w:r w:rsidRPr="00807CD1">
              <w:rPr>
                <w:rStyle w:val="Hyperlink"/>
              </w:rPr>
              <w:t>5.11.3</w:t>
            </w:r>
            <w:r>
              <w:rPr>
                <w:rFonts w:asciiTheme="minorHAnsi" w:hAnsiTheme="minorHAnsi"/>
                <w:sz w:val="22"/>
              </w:rPr>
              <w:tab/>
            </w:r>
            <w:r w:rsidRPr="00807CD1">
              <w:rPr>
                <w:rStyle w:val="Hyperlink"/>
              </w:rPr>
              <w:t>Results</w:t>
            </w:r>
            <w:r>
              <w:rPr>
                <w:webHidden/>
              </w:rPr>
              <w:tab/>
            </w:r>
            <w:r>
              <w:rPr>
                <w:webHidden/>
              </w:rPr>
              <w:fldChar w:fldCharType="begin"/>
            </w:r>
            <w:r>
              <w:rPr>
                <w:webHidden/>
              </w:rPr>
              <w:instrText xml:space="preserve"> PAGEREF _Toc483482792 \h </w:instrText>
            </w:r>
          </w:ins>
          <w:r>
            <w:rPr>
              <w:webHidden/>
            </w:rPr>
          </w:r>
          <w:r>
            <w:rPr>
              <w:webHidden/>
            </w:rPr>
            <w:fldChar w:fldCharType="separate"/>
          </w:r>
          <w:ins w:id="291" w:author="Stanley Mike-RMPE01" w:date="2017-05-27T12:25:00Z">
            <w:r w:rsidR="006C3433">
              <w:rPr>
                <w:webHidden/>
              </w:rPr>
              <w:t>45</w:t>
            </w:r>
          </w:ins>
          <w:ins w:id="292" w:author="Stanley Mike-RMPE01" w:date="2017-05-25T13:36:00Z">
            <w:r>
              <w:rPr>
                <w:webHidden/>
              </w:rPr>
              <w:fldChar w:fldCharType="end"/>
            </w:r>
            <w:r w:rsidRPr="00807CD1">
              <w:rPr>
                <w:rStyle w:val="Hyperlink"/>
              </w:rPr>
              <w:fldChar w:fldCharType="end"/>
            </w:r>
          </w:ins>
        </w:p>
        <w:p w:rsidR="00017B3E" w:rsidRDefault="00017B3E">
          <w:pPr>
            <w:pStyle w:val="TOC2"/>
            <w:tabs>
              <w:tab w:val="left" w:pos="1260"/>
            </w:tabs>
            <w:rPr>
              <w:ins w:id="293" w:author="Stanley Mike-RMPE01" w:date="2017-05-25T13:36:00Z"/>
              <w:rFonts w:asciiTheme="minorHAnsi" w:hAnsiTheme="minorHAnsi"/>
            </w:rPr>
          </w:pPr>
          <w:ins w:id="294" w:author="Stanley Mike-RMPE01" w:date="2017-05-25T13:36:00Z">
            <w:r w:rsidRPr="00807CD1">
              <w:rPr>
                <w:rStyle w:val="Hyperlink"/>
              </w:rPr>
              <w:fldChar w:fldCharType="begin"/>
            </w:r>
            <w:r w:rsidRPr="00807CD1">
              <w:rPr>
                <w:rStyle w:val="Hyperlink"/>
              </w:rPr>
              <w:instrText xml:space="preserve"> </w:instrText>
            </w:r>
            <w:r>
              <w:instrText>HYPERLINK \l "_Toc483482793"</w:instrText>
            </w:r>
            <w:r w:rsidRPr="00807CD1">
              <w:rPr>
                <w:rStyle w:val="Hyperlink"/>
              </w:rPr>
              <w:instrText xml:space="preserve"> </w:instrText>
            </w:r>
            <w:r w:rsidRPr="00807CD1">
              <w:rPr>
                <w:rStyle w:val="Hyperlink"/>
              </w:rPr>
              <w:fldChar w:fldCharType="separate"/>
            </w:r>
            <w:r w:rsidRPr="00807CD1">
              <w:rPr>
                <w:rStyle w:val="Hyperlink"/>
              </w:rPr>
              <w:t>5.12</w:t>
            </w:r>
            <w:r>
              <w:rPr>
                <w:rFonts w:asciiTheme="minorHAnsi" w:hAnsiTheme="minorHAnsi"/>
              </w:rPr>
              <w:tab/>
            </w:r>
            <w:r w:rsidRPr="00807CD1">
              <w:rPr>
                <w:rStyle w:val="Hyperlink"/>
              </w:rPr>
              <w:t>Summary Mechanical Results</w:t>
            </w:r>
            <w:r>
              <w:rPr>
                <w:webHidden/>
              </w:rPr>
              <w:tab/>
            </w:r>
            <w:r>
              <w:rPr>
                <w:webHidden/>
              </w:rPr>
              <w:fldChar w:fldCharType="begin"/>
            </w:r>
            <w:r>
              <w:rPr>
                <w:webHidden/>
              </w:rPr>
              <w:instrText xml:space="preserve"> PAGEREF _Toc483482793 \h </w:instrText>
            </w:r>
          </w:ins>
          <w:r>
            <w:rPr>
              <w:webHidden/>
            </w:rPr>
          </w:r>
          <w:r>
            <w:rPr>
              <w:webHidden/>
            </w:rPr>
            <w:fldChar w:fldCharType="separate"/>
          </w:r>
          <w:ins w:id="295" w:author="Stanley Mike-RMPE01" w:date="2017-05-27T12:25:00Z">
            <w:r w:rsidR="006C3433">
              <w:rPr>
                <w:webHidden/>
              </w:rPr>
              <w:t>45</w:t>
            </w:r>
          </w:ins>
          <w:ins w:id="296"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297" w:author="Stanley Mike-RMPE01" w:date="2017-05-25T13:36:00Z"/>
              <w:rFonts w:asciiTheme="minorHAnsi" w:hAnsiTheme="minorHAnsi"/>
              <w:sz w:val="22"/>
            </w:rPr>
          </w:pPr>
          <w:ins w:id="298" w:author="Stanley Mike-RMPE01" w:date="2017-05-25T13:36:00Z">
            <w:r w:rsidRPr="00807CD1">
              <w:rPr>
                <w:rStyle w:val="Hyperlink"/>
              </w:rPr>
              <w:fldChar w:fldCharType="begin"/>
            </w:r>
            <w:r w:rsidRPr="00807CD1">
              <w:rPr>
                <w:rStyle w:val="Hyperlink"/>
              </w:rPr>
              <w:instrText xml:space="preserve"> </w:instrText>
            </w:r>
            <w:r>
              <w:instrText>HYPERLINK \l "_Toc483482794"</w:instrText>
            </w:r>
            <w:r w:rsidRPr="00807CD1">
              <w:rPr>
                <w:rStyle w:val="Hyperlink"/>
              </w:rPr>
              <w:instrText xml:space="preserve"> </w:instrText>
            </w:r>
            <w:r w:rsidRPr="00807CD1">
              <w:rPr>
                <w:rStyle w:val="Hyperlink"/>
              </w:rPr>
              <w:fldChar w:fldCharType="separate"/>
            </w:r>
            <w:r w:rsidRPr="00807CD1">
              <w:rPr>
                <w:rStyle w:val="Hyperlink"/>
              </w:rPr>
              <w:t>5.12.1</w:t>
            </w:r>
            <w:r>
              <w:rPr>
                <w:rFonts w:asciiTheme="minorHAnsi" w:hAnsiTheme="minorHAnsi"/>
                <w:sz w:val="22"/>
              </w:rPr>
              <w:tab/>
            </w:r>
            <w:r w:rsidRPr="00807CD1">
              <w:rPr>
                <w:rStyle w:val="Hyperlink"/>
              </w:rPr>
              <w:t>9-Axis</w:t>
            </w:r>
            <w:r>
              <w:rPr>
                <w:webHidden/>
              </w:rPr>
              <w:tab/>
            </w:r>
            <w:r>
              <w:rPr>
                <w:webHidden/>
              </w:rPr>
              <w:fldChar w:fldCharType="begin"/>
            </w:r>
            <w:r>
              <w:rPr>
                <w:webHidden/>
              </w:rPr>
              <w:instrText xml:space="preserve"> PAGEREF _Toc483482794 \h </w:instrText>
            </w:r>
          </w:ins>
          <w:r>
            <w:rPr>
              <w:webHidden/>
            </w:rPr>
          </w:r>
          <w:r>
            <w:rPr>
              <w:webHidden/>
            </w:rPr>
            <w:fldChar w:fldCharType="separate"/>
          </w:r>
          <w:ins w:id="299" w:author="Stanley Mike-RMPE01" w:date="2017-05-27T12:25:00Z">
            <w:r w:rsidR="006C3433">
              <w:rPr>
                <w:webHidden/>
              </w:rPr>
              <w:t>45</w:t>
            </w:r>
          </w:ins>
          <w:ins w:id="300"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301" w:author="Stanley Mike-RMPE01" w:date="2017-05-25T13:36:00Z"/>
              <w:rFonts w:asciiTheme="minorHAnsi" w:hAnsiTheme="minorHAnsi"/>
              <w:sz w:val="22"/>
            </w:rPr>
          </w:pPr>
          <w:ins w:id="302" w:author="Stanley Mike-RMPE01" w:date="2017-05-25T13:36:00Z">
            <w:r w:rsidRPr="00807CD1">
              <w:rPr>
                <w:rStyle w:val="Hyperlink"/>
              </w:rPr>
              <w:fldChar w:fldCharType="begin"/>
            </w:r>
            <w:r w:rsidRPr="00807CD1">
              <w:rPr>
                <w:rStyle w:val="Hyperlink"/>
              </w:rPr>
              <w:instrText xml:space="preserve"> </w:instrText>
            </w:r>
            <w:r>
              <w:instrText>HYPERLINK \l "_Toc483482795"</w:instrText>
            </w:r>
            <w:r w:rsidRPr="00807CD1">
              <w:rPr>
                <w:rStyle w:val="Hyperlink"/>
              </w:rPr>
              <w:instrText xml:space="preserve"> </w:instrText>
            </w:r>
            <w:r w:rsidRPr="00807CD1">
              <w:rPr>
                <w:rStyle w:val="Hyperlink"/>
              </w:rPr>
              <w:fldChar w:fldCharType="separate"/>
            </w:r>
            <w:r w:rsidRPr="00807CD1">
              <w:rPr>
                <w:rStyle w:val="Hyperlink"/>
              </w:rPr>
              <w:t>5.12.2</w:t>
            </w:r>
            <w:r>
              <w:rPr>
                <w:rFonts w:asciiTheme="minorHAnsi" w:hAnsiTheme="minorHAnsi"/>
                <w:sz w:val="22"/>
              </w:rPr>
              <w:tab/>
            </w:r>
            <w:r w:rsidRPr="00807CD1">
              <w:rPr>
                <w:rStyle w:val="Hyperlink"/>
              </w:rPr>
              <w:t>6-Axis eCompass</w:t>
            </w:r>
            <w:r>
              <w:rPr>
                <w:webHidden/>
              </w:rPr>
              <w:tab/>
            </w:r>
            <w:r>
              <w:rPr>
                <w:webHidden/>
              </w:rPr>
              <w:fldChar w:fldCharType="begin"/>
            </w:r>
            <w:r>
              <w:rPr>
                <w:webHidden/>
              </w:rPr>
              <w:instrText xml:space="preserve"> PAGEREF _Toc483482795 \h </w:instrText>
            </w:r>
          </w:ins>
          <w:r>
            <w:rPr>
              <w:webHidden/>
            </w:rPr>
          </w:r>
          <w:r>
            <w:rPr>
              <w:webHidden/>
            </w:rPr>
            <w:fldChar w:fldCharType="separate"/>
          </w:r>
          <w:ins w:id="303" w:author="Stanley Mike-RMPE01" w:date="2017-05-27T12:25:00Z">
            <w:r w:rsidR="006C3433">
              <w:rPr>
                <w:webHidden/>
              </w:rPr>
              <w:t>46</w:t>
            </w:r>
          </w:ins>
          <w:ins w:id="304"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305" w:author="Stanley Mike-RMPE01" w:date="2017-05-25T13:36:00Z"/>
              <w:rFonts w:asciiTheme="minorHAnsi" w:hAnsiTheme="minorHAnsi"/>
              <w:sz w:val="22"/>
            </w:rPr>
          </w:pPr>
          <w:ins w:id="306" w:author="Stanley Mike-RMPE01" w:date="2017-05-25T13:36:00Z">
            <w:r w:rsidRPr="00807CD1">
              <w:rPr>
                <w:rStyle w:val="Hyperlink"/>
              </w:rPr>
              <w:fldChar w:fldCharType="begin"/>
            </w:r>
            <w:r w:rsidRPr="00807CD1">
              <w:rPr>
                <w:rStyle w:val="Hyperlink"/>
              </w:rPr>
              <w:instrText xml:space="preserve"> </w:instrText>
            </w:r>
            <w:r>
              <w:instrText>HYPERLINK \l "_Toc483482796"</w:instrText>
            </w:r>
            <w:r w:rsidRPr="00807CD1">
              <w:rPr>
                <w:rStyle w:val="Hyperlink"/>
              </w:rPr>
              <w:instrText xml:space="preserve"> </w:instrText>
            </w:r>
            <w:r w:rsidRPr="00807CD1">
              <w:rPr>
                <w:rStyle w:val="Hyperlink"/>
              </w:rPr>
              <w:fldChar w:fldCharType="separate"/>
            </w:r>
            <w:r w:rsidRPr="00807CD1">
              <w:rPr>
                <w:rStyle w:val="Hyperlink"/>
              </w:rPr>
              <w:t>5.12.3</w:t>
            </w:r>
            <w:r>
              <w:rPr>
                <w:rFonts w:asciiTheme="minorHAnsi" w:hAnsiTheme="minorHAnsi"/>
                <w:sz w:val="22"/>
              </w:rPr>
              <w:tab/>
            </w:r>
            <w:r w:rsidRPr="00807CD1">
              <w:rPr>
                <w:rStyle w:val="Hyperlink"/>
              </w:rPr>
              <w:t>6-axis Kalman</w:t>
            </w:r>
            <w:r>
              <w:rPr>
                <w:webHidden/>
              </w:rPr>
              <w:tab/>
            </w:r>
            <w:r>
              <w:rPr>
                <w:webHidden/>
              </w:rPr>
              <w:fldChar w:fldCharType="begin"/>
            </w:r>
            <w:r>
              <w:rPr>
                <w:webHidden/>
              </w:rPr>
              <w:instrText xml:space="preserve"> PAGEREF _Toc483482796 \h </w:instrText>
            </w:r>
          </w:ins>
          <w:r>
            <w:rPr>
              <w:webHidden/>
            </w:rPr>
          </w:r>
          <w:r>
            <w:rPr>
              <w:webHidden/>
            </w:rPr>
            <w:fldChar w:fldCharType="separate"/>
          </w:r>
          <w:ins w:id="307" w:author="Stanley Mike-RMPE01" w:date="2017-05-27T12:25:00Z">
            <w:r w:rsidR="006C3433">
              <w:rPr>
                <w:webHidden/>
              </w:rPr>
              <w:t>46</w:t>
            </w:r>
          </w:ins>
          <w:ins w:id="308" w:author="Stanley Mike-RMPE01" w:date="2017-05-25T13:36:00Z">
            <w:r>
              <w:rPr>
                <w:webHidden/>
              </w:rPr>
              <w:fldChar w:fldCharType="end"/>
            </w:r>
            <w:r w:rsidRPr="00807CD1">
              <w:rPr>
                <w:rStyle w:val="Hyperlink"/>
              </w:rPr>
              <w:fldChar w:fldCharType="end"/>
            </w:r>
          </w:ins>
        </w:p>
        <w:p w:rsidR="00017B3E" w:rsidRDefault="00017B3E">
          <w:pPr>
            <w:pStyle w:val="TOC3"/>
            <w:tabs>
              <w:tab w:val="left" w:pos="1540"/>
            </w:tabs>
            <w:rPr>
              <w:ins w:id="309" w:author="Stanley Mike-RMPE01" w:date="2017-05-25T13:36:00Z"/>
              <w:rFonts w:asciiTheme="minorHAnsi" w:hAnsiTheme="minorHAnsi"/>
              <w:sz w:val="22"/>
            </w:rPr>
          </w:pPr>
          <w:ins w:id="310" w:author="Stanley Mike-RMPE01" w:date="2017-05-25T13:36:00Z">
            <w:r w:rsidRPr="00807CD1">
              <w:rPr>
                <w:rStyle w:val="Hyperlink"/>
              </w:rPr>
              <w:fldChar w:fldCharType="begin"/>
            </w:r>
            <w:r w:rsidRPr="00807CD1">
              <w:rPr>
                <w:rStyle w:val="Hyperlink"/>
              </w:rPr>
              <w:instrText xml:space="preserve"> </w:instrText>
            </w:r>
            <w:r>
              <w:instrText>HYPERLINK \l "_Toc483482797"</w:instrText>
            </w:r>
            <w:r w:rsidRPr="00807CD1">
              <w:rPr>
                <w:rStyle w:val="Hyperlink"/>
              </w:rPr>
              <w:instrText xml:space="preserve"> </w:instrText>
            </w:r>
            <w:r w:rsidRPr="00807CD1">
              <w:rPr>
                <w:rStyle w:val="Hyperlink"/>
              </w:rPr>
              <w:fldChar w:fldCharType="separate"/>
            </w:r>
            <w:r w:rsidRPr="00807CD1">
              <w:rPr>
                <w:rStyle w:val="Hyperlink"/>
              </w:rPr>
              <w:t>5.12.4</w:t>
            </w:r>
            <w:r>
              <w:rPr>
                <w:rFonts w:asciiTheme="minorHAnsi" w:hAnsiTheme="minorHAnsi"/>
                <w:sz w:val="22"/>
              </w:rPr>
              <w:tab/>
            </w:r>
            <w:r w:rsidRPr="00807CD1">
              <w:rPr>
                <w:rStyle w:val="Hyperlink"/>
              </w:rPr>
              <w:t>3-Axis Accelerometer Only Results</w:t>
            </w:r>
            <w:r>
              <w:rPr>
                <w:webHidden/>
              </w:rPr>
              <w:tab/>
            </w:r>
            <w:r>
              <w:rPr>
                <w:webHidden/>
              </w:rPr>
              <w:fldChar w:fldCharType="begin"/>
            </w:r>
            <w:r>
              <w:rPr>
                <w:webHidden/>
              </w:rPr>
              <w:instrText xml:space="preserve"> PAGEREF _Toc483482797 \h </w:instrText>
            </w:r>
          </w:ins>
          <w:r>
            <w:rPr>
              <w:webHidden/>
            </w:rPr>
          </w:r>
          <w:r>
            <w:rPr>
              <w:webHidden/>
            </w:rPr>
            <w:fldChar w:fldCharType="separate"/>
          </w:r>
          <w:ins w:id="311" w:author="Stanley Mike-RMPE01" w:date="2017-05-27T12:25:00Z">
            <w:r w:rsidR="006C3433">
              <w:rPr>
                <w:webHidden/>
              </w:rPr>
              <w:t>46</w:t>
            </w:r>
          </w:ins>
          <w:ins w:id="312" w:author="Stanley Mike-RMPE01" w:date="2017-05-25T13:36:00Z">
            <w:r>
              <w:rPr>
                <w:webHidden/>
              </w:rPr>
              <w:fldChar w:fldCharType="end"/>
            </w:r>
            <w:r w:rsidRPr="00807CD1">
              <w:rPr>
                <w:rStyle w:val="Hyperlink"/>
              </w:rPr>
              <w:fldChar w:fldCharType="end"/>
            </w:r>
          </w:ins>
        </w:p>
        <w:p w:rsidR="00017B3E" w:rsidRDefault="00017B3E">
          <w:pPr>
            <w:pStyle w:val="TOC1"/>
            <w:rPr>
              <w:ins w:id="313" w:author="Stanley Mike-RMPE01" w:date="2017-05-25T13:36:00Z"/>
              <w:rFonts w:asciiTheme="minorHAnsi" w:hAnsiTheme="minorHAnsi"/>
              <w:b w:val="0"/>
            </w:rPr>
          </w:pPr>
          <w:ins w:id="314" w:author="Stanley Mike-RMPE01" w:date="2017-05-25T13:36:00Z">
            <w:r w:rsidRPr="00807CD1">
              <w:rPr>
                <w:rStyle w:val="Hyperlink"/>
              </w:rPr>
              <w:fldChar w:fldCharType="begin"/>
            </w:r>
            <w:r w:rsidRPr="00807CD1">
              <w:rPr>
                <w:rStyle w:val="Hyperlink"/>
              </w:rPr>
              <w:instrText xml:space="preserve"> </w:instrText>
            </w:r>
            <w:r>
              <w:instrText>HYPERLINK \l "_Toc483482798"</w:instrText>
            </w:r>
            <w:r w:rsidRPr="00807CD1">
              <w:rPr>
                <w:rStyle w:val="Hyperlink"/>
              </w:rPr>
              <w:instrText xml:space="preserve"> </w:instrText>
            </w:r>
            <w:r w:rsidRPr="00807CD1">
              <w:rPr>
                <w:rStyle w:val="Hyperlink"/>
              </w:rPr>
              <w:fldChar w:fldCharType="separate"/>
            </w:r>
            <w:r w:rsidRPr="00807CD1">
              <w:rPr>
                <w:rStyle w:val="Hyperlink"/>
              </w:rPr>
              <w:t>6</w:t>
            </w:r>
            <w:r>
              <w:rPr>
                <w:rFonts w:asciiTheme="minorHAnsi" w:hAnsiTheme="minorHAnsi"/>
                <w:b w:val="0"/>
              </w:rPr>
              <w:tab/>
            </w:r>
            <w:r w:rsidRPr="00807CD1">
              <w:rPr>
                <w:rStyle w:val="Hyperlink"/>
              </w:rPr>
              <w:t>Revision history</w:t>
            </w:r>
            <w:r>
              <w:rPr>
                <w:webHidden/>
              </w:rPr>
              <w:tab/>
            </w:r>
            <w:r>
              <w:rPr>
                <w:webHidden/>
              </w:rPr>
              <w:fldChar w:fldCharType="begin"/>
            </w:r>
            <w:r>
              <w:rPr>
                <w:webHidden/>
              </w:rPr>
              <w:instrText xml:space="preserve"> PAGEREF _Toc483482798 \h </w:instrText>
            </w:r>
          </w:ins>
          <w:r>
            <w:rPr>
              <w:webHidden/>
            </w:rPr>
          </w:r>
          <w:r>
            <w:rPr>
              <w:webHidden/>
            </w:rPr>
            <w:fldChar w:fldCharType="separate"/>
          </w:r>
          <w:ins w:id="315" w:author="Stanley Mike-RMPE01" w:date="2017-05-27T12:25:00Z">
            <w:r w:rsidR="006C3433">
              <w:rPr>
                <w:webHidden/>
              </w:rPr>
              <w:t>48</w:t>
            </w:r>
          </w:ins>
          <w:ins w:id="316" w:author="Stanley Mike-RMPE01" w:date="2017-05-25T13:36:00Z">
            <w:r>
              <w:rPr>
                <w:webHidden/>
              </w:rPr>
              <w:fldChar w:fldCharType="end"/>
            </w:r>
            <w:r w:rsidRPr="00807CD1">
              <w:rPr>
                <w:rStyle w:val="Hyperlink"/>
              </w:rPr>
              <w:fldChar w:fldCharType="end"/>
            </w:r>
          </w:ins>
        </w:p>
        <w:p w:rsidR="00AC544B" w:rsidDel="00641824" w:rsidRDefault="00AC544B">
          <w:pPr>
            <w:pStyle w:val="TOC1"/>
            <w:rPr>
              <w:del w:id="317" w:author="Stanley Mike-RMPE01" w:date="2017-05-25T08:20:00Z"/>
              <w:rFonts w:asciiTheme="minorHAnsi" w:hAnsiTheme="minorHAnsi"/>
              <w:b w:val="0"/>
            </w:rPr>
          </w:pPr>
          <w:del w:id="318" w:author="Stanley Mike-RMPE01" w:date="2017-05-25T08:20:00Z">
            <w:r w:rsidRPr="00641824" w:rsidDel="00641824">
              <w:rPr>
                <w:rPrChange w:id="319" w:author="Stanley Mike-RMPE01" w:date="2017-05-25T08:20:00Z">
                  <w:rPr>
                    <w:rStyle w:val="Hyperlink"/>
                  </w:rPr>
                </w:rPrChange>
              </w:rPr>
              <w:delText>1</w:delText>
            </w:r>
            <w:r w:rsidDel="00641824">
              <w:rPr>
                <w:rFonts w:asciiTheme="minorHAnsi" w:hAnsiTheme="minorHAnsi"/>
                <w:b w:val="0"/>
              </w:rPr>
              <w:tab/>
            </w:r>
            <w:r w:rsidRPr="00641824" w:rsidDel="00641824">
              <w:rPr>
                <w:rPrChange w:id="320" w:author="Stanley Mike-RMPE01" w:date="2017-05-25T08:20:00Z">
                  <w:rPr>
                    <w:rStyle w:val="Hyperlink"/>
                  </w:rPr>
                </w:rPrChange>
              </w:rPr>
              <w:delText>Introduction</w:delText>
            </w:r>
            <w:r w:rsidDel="00641824">
              <w:rPr>
                <w:webHidden/>
              </w:rPr>
              <w:tab/>
            </w:r>
            <w:r w:rsidR="005F725B" w:rsidDel="00641824">
              <w:rPr>
                <w:webHidden/>
              </w:rPr>
              <w:delText>3</w:delText>
            </w:r>
          </w:del>
        </w:p>
        <w:p w:rsidR="00AC544B" w:rsidDel="00641824" w:rsidRDefault="00AC544B">
          <w:pPr>
            <w:pStyle w:val="TOC1"/>
            <w:rPr>
              <w:del w:id="321" w:author="Stanley Mike-RMPE01" w:date="2017-05-25T08:20:00Z"/>
              <w:rFonts w:asciiTheme="minorHAnsi" w:hAnsiTheme="minorHAnsi"/>
              <w:b w:val="0"/>
            </w:rPr>
          </w:pPr>
          <w:del w:id="322" w:author="Stanley Mike-RMPE01" w:date="2017-05-25T08:20:00Z">
            <w:r w:rsidRPr="00641824" w:rsidDel="00641824">
              <w:rPr>
                <w:rPrChange w:id="323" w:author="Stanley Mike-RMPE01" w:date="2017-05-25T08:20:00Z">
                  <w:rPr>
                    <w:rStyle w:val="Hyperlink"/>
                  </w:rPr>
                </w:rPrChange>
              </w:rPr>
              <w:delText>2</w:delText>
            </w:r>
            <w:r w:rsidDel="00641824">
              <w:rPr>
                <w:rFonts w:asciiTheme="minorHAnsi" w:hAnsiTheme="minorHAnsi"/>
                <w:b w:val="0"/>
              </w:rPr>
              <w:tab/>
            </w:r>
            <w:r w:rsidRPr="00641824" w:rsidDel="00641824">
              <w:rPr>
                <w:rPrChange w:id="324" w:author="Stanley Mike-RMPE01" w:date="2017-05-25T08:20:00Z">
                  <w:rPr>
                    <w:rStyle w:val="Hyperlink"/>
                  </w:rPr>
                </w:rPrChange>
              </w:rPr>
              <w:delText>Functional Overview</w:delText>
            </w:r>
            <w:r w:rsidDel="00641824">
              <w:rPr>
                <w:webHidden/>
              </w:rPr>
              <w:tab/>
            </w:r>
            <w:r w:rsidR="005F725B" w:rsidDel="00641824">
              <w:rPr>
                <w:webHidden/>
              </w:rPr>
              <w:delText>5</w:delText>
            </w:r>
          </w:del>
        </w:p>
        <w:p w:rsidR="00AC544B" w:rsidDel="00641824" w:rsidRDefault="00AC544B">
          <w:pPr>
            <w:pStyle w:val="TOC2"/>
            <w:tabs>
              <w:tab w:val="left" w:pos="1260"/>
            </w:tabs>
            <w:rPr>
              <w:del w:id="325" w:author="Stanley Mike-RMPE01" w:date="2017-05-25T08:20:00Z"/>
              <w:rFonts w:asciiTheme="minorHAnsi" w:hAnsiTheme="minorHAnsi"/>
            </w:rPr>
          </w:pPr>
          <w:del w:id="326" w:author="Stanley Mike-RMPE01" w:date="2017-05-25T08:20:00Z">
            <w:r w:rsidRPr="00641824" w:rsidDel="00641824">
              <w:rPr>
                <w:rPrChange w:id="327" w:author="Stanley Mike-RMPE01" w:date="2017-05-25T08:20:00Z">
                  <w:rPr>
                    <w:rStyle w:val="Hyperlink"/>
                  </w:rPr>
                </w:rPrChange>
              </w:rPr>
              <w:delText>2.1</w:delText>
            </w:r>
            <w:r w:rsidDel="00641824">
              <w:rPr>
                <w:rFonts w:asciiTheme="minorHAnsi" w:hAnsiTheme="minorHAnsi"/>
              </w:rPr>
              <w:tab/>
            </w:r>
            <w:r w:rsidRPr="00641824" w:rsidDel="00641824">
              <w:rPr>
                <w:rPrChange w:id="328" w:author="Stanley Mike-RMPE01" w:date="2017-05-25T08:20:00Z">
                  <w:rPr>
                    <w:rStyle w:val="Hyperlink"/>
                  </w:rPr>
                </w:rPrChange>
              </w:rPr>
              <w:delText>Introduction</w:delText>
            </w:r>
            <w:r w:rsidDel="00641824">
              <w:rPr>
                <w:webHidden/>
              </w:rPr>
              <w:tab/>
            </w:r>
            <w:r w:rsidR="005F725B" w:rsidDel="00641824">
              <w:rPr>
                <w:webHidden/>
              </w:rPr>
              <w:delText>5</w:delText>
            </w:r>
          </w:del>
        </w:p>
        <w:p w:rsidR="00AC544B" w:rsidDel="00641824" w:rsidRDefault="00AC544B">
          <w:pPr>
            <w:pStyle w:val="TOC2"/>
            <w:tabs>
              <w:tab w:val="left" w:pos="1260"/>
            </w:tabs>
            <w:rPr>
              <w:del w:id="329" w:author="Stanley Mike-RMPE01" w:date="2017-05-25T08:20:00Z"/>
              <w:rFonts w:asciiTheme="minorHAnsi" w:hAnsiTheme="minorHAnsi"/>
            </w:rPr>
          </w:pPr>
          <w:del w:id="330" w:author="Stanley Mike-RMPE01" w:date="2017-05-25T08:20:00Z">
            <w:r w:rsidRPr="00641824" w:rsidDel="00641824">
              <w:rPr>
                <w:rPrChange w:id="331" w:author="Stanley Mike-RMPE01" w:date="2017-05-25T08:20:00Z">
                  <w:rPr>
                    <w:rStyle w:val="Hyperlink"/>
                  </w:rPr>
                </w:rPrChange>
              </w:rPr>
              <w:delText>2.2</w:delText>
            </w:r>
            <w:r w:rsidDel="00641824">
              <w:rPr>
                <w:rFonts w:asciiTheme="minorHAnsi" w:hAnsiTheme="minorHAnsi"/>
              </w:rPr>
              <w:tab/>
            </w:r>
            <w:r w:rsidRPr="00641824" w:rsidDel="00641824">
              <w:rPr>
                <w:rPrChange w:id="332" w:author="Stanley Mike-RMPE01" w:date="2017-05-25T08:20:00Z">
                  <w:rPr>
                    <w:rStyle w:val="Hyperlink"/>
                  </w:rPr>
                </w:rPrChange>
              </w:rPr>
              <w:delText>Accelerometer Only</w:delText>
            </w:r>
            <w:r w:rsidDel="00641824">
              <w:rPr>
                <w:webHidden/>
              </w:rPr>
              <w:tab/>
            </w:r>
            <w:r w:rsidR="005F725B" w:rsidDel="00641824">
              <w:rPr>
                <w:webHidden/>
              </w:rPr>
              <w:delText>6</w:delText>
            </w:r>
          </w:del>
        </w:p>
        <w:p w:rsidR="00AC544B" w:rsidDel="00641824" w:rsidRDefault="00AC544B">
          <w:pPr>
            <w:pStyle w:val="TOC2"/>
            <w:tabs>
              <w:tab w:val="left" w:pos="1260"/>
            </w:tabs>
            <w:rPr>
              <w:del w:id="333" w:author="Stanley Mike-RMPE01" w:date="2017-05-25T08:20:00Z"/>
              <w:rFonts w:asciiTheme="minorHAnsi" w:hAnsiTheme="minorHAnsi"/>
            </w:rPr>
          </w:pPr>
          <w:del w:id="334" w:author="Stanley Mike-RMPE01" w:date="2017-05-25T08:20:00Z">
            <w:r w:rsidRPr="00641824" w:rsidDel="00641824">
              <w:rPr>
                <w:rPrChange w:id="335" w:author="Stanley Mike-RMPE01" w:date="2017-05-25T08:20:00Z">
                  <w:rPr>
                    <w:rStyle w:val="Hyperlink"/>
                  </w:rPr>
                </w:rPrChange>
              </w:rPr>
              <w:delText>2.3</w:delText>
            </w:r>
            <w:r w:rsidDel="00641824">
              <w:rPr>
                <w:rFonts w:asciiTheme="minorHAnsi" w:hAnsiTheme="minorHAnsi"/>
              </w:rPr>
              <w:tab/>
            </w:r>
            <w:r w:rsidRPr="00641824" w:rsidDel="00641824">
              <w:rPr>
                <w:rPrChange w:id="336" w:author="Stanley Mike-RMPE01" w:date="2017-05-25T08:20:00Z">
                  <w:rPr>
                    <w:rStyle w:val="Hyperlink"/>
                  </w:rPr>
                </w:rPrChange>
              </w:rPr>
              <w:delText>Accelerometer Plus Magnetometer</w:delText>
            </w:r>
            <w:r w:rsidDel="00641824">
              <w:rPr>
                <w:webHidden/>
              </w:rPr>
              <w:tab/>
            </w:r>
            <w:r w:rsidR="005F725B" w:rsidDel="00641824">
              <w:rPr>
                <w:webHidden/>
              </w:rPr>
              <w:delText>6</w:delText>
            </w:r>
          </w:del>
        </w:p>
        <w:p w:rsidR="00AC544B" w:rsidDel="00641824" w:rsidRDefault="00AC544B">
          <w:pPr>
            <w:pStyle w:val="TOC2"/>
            <w:tabs>
              <w:tab w:val="left" w:pos="1260"/>
            </w:tabs>
            <w:rPr>
              <w:del w:id="337" w:author="Stanley Mike-RMPE01" w:date="2017-05-25T08:20:00Z"/>
              <w:rFonts w:asciiTheme="minorHAnsi" w:hAnsiTheme="minorHAnsi"/>
            </w:rPr>
          </w:pPr>
          <w:del w:id="338" w:author="Stanley Mike-RMPE01" w:date="2017-05-25T08:20:00Z">
            <w:r w:rsidRPr="00641824" w:rsidDel="00641824">
              <w:rPr>
                <w:rPrChange w:id="339" w:author="Stanley Mike-RMPE01" w:date="2017-05-25T08:20:00Z">
                  <w:rPr>
                    <w:rStyle w:val="Hyperlink"/>
                  </w:rPr>
                </w:rPrChange>
              </w:rPr>
              <w:delText>2.4</w:delText>
            </w:r>
            <w:r w:rsidDel="00641824">
              <w:rPr>
                <w:rFonts w:asciiTheme="minorHAnsi" w:hAnsiTheme="minorHAnsi"/>
              </w:rPr>
              <w:tab/>
            </w:r>
            <w:r w:rsidRPr="00641824" w:rsidDel="00641824">
              <w:rPr>
                <w:rPrChange w:id="340" w:author="Stanley Mike-RMPE01" w:date="2017-05-25T08:20:00Z">
                  <w:rPr>
                    <w:rStyle w:val="Hyperlink"/>
                  </w:rPr>
                </w:rPrChange>
              </w:rPr>
              <w:delText>Accelerometer Plus Gyroscope</w:delText>
            </w:r>
            <w:r w:rsidDel="00641824">
              <w:rPr>
                <w:webHidden/>
              </w:rPr>
              <w:tab/>
            </w:r>
            <w:r w:rsidR="005F725B" w:rsidDel="00641824">
              <w:rPr>
                <w:webHidden/>
              </w:rPr>
              <w:delText>6</w:delText>
            </w:r>
          </w:del>
        </w:p>
        <w:p w:rsidR="00AC544B" w:rsidDel="00641824" w:rsidRDefault="00AC544B">
          <w:pPr>
            <w:pStyle w:val="TOC2"/>
            <w:tabs>
              <w:tab w:val="left" w:pos="1260"/>
            </w:tabs>
            <w:rPr>
              <w:del w:id="341" w:author="Stanley Mike-RMPE01" w:date="2017-05-25T08:20:00Z"/>
              <w:rFonts w:asciiTheme="minorHAnsi" w:hAnsiTheme="minorHAnsi"/>
            </w:rPr>
          </w:pPr>
          <w:del w:id="342" w:author="Stanley Mike-RMPE01" w:date="2017-05-25T08:20:00Z">
            <w:r w:rsidRPr="00641824" w:rsidDel="00641824">
              <w:rPr>
                <w:rPrChange w:id="343" w:author="Stanley Mike-RMPE01" w:date="2017-05-25T08:20:00Z">
                  <w:rPr>
                    <w:rStyle w:val="Hyperlink"/>
                  </w:rPr>
                </w:rPrChange>
              </w:rPr>
              <w:delText>2.5</w:delText>
            </w:r>
            <w:r w:rsidDel="00641824">
              <w:rPr>
                <w:rFonts w:asciiTheme="minorHAnsi" w:hAnsiTheme="minorHAnsi"/>
              </w:rPr>
              <w:tab/>
            </w:r>
            <w:r w:rsidRPr="00641824" w:rsidDel="00641824">
              <w:rPr>
                <w:rPrChange w:id="344" w:author="Stanley Mike-RMPE01" w:date="2017-05-25T08:20:00Z">
                  <w:rPr>
                    <w:rStyle w:val="Hyperlink"/>
                  </w:rPr>
                </w:rPrChange>
              </w:rPr>
              <w:delText>Accelerometer Plus Magnetometer Plus Gyroscope</w:delText>
            </w:r>
            <w:r w:rsidDel="00641824">
              <w:rPr>
                <w:webHidden/>
              </w:rPr>
              <w:tab/>
            </w:r>
            <w:r w:rsidR="005F725B" w:rsidDel="00641824">
              <w:rPr>
                <w:webHidden/>
              </w:rPr>
              <w:delText>7</w:delText>
            </w:r>
          </w:del>
        </w:p>
        <w:p w:rsidR="00AC544B" w:rsidDel="00641824" w:rsidRDefault="00AC544B">
          <w:pPr>
            <w:pStyle w:val="TOC1"/>
            <w:rPr>
              <w:del w:id="345" w:author="Stanley Mike-RMPE01" w:date="2017-05-25T08:20:00Z"/>
              <w:rFonts w:asciiTheme="minorHAnsi" w:hAnsiTheme="minorHAnsi"/>
              <w:b w:val="0"/>
            </w:rPr>
          </w:pPr>
          <w:del w:id="346" w:author="Stanley Mike-RMPE01" w:date="2017-05-25T08:20:00Z">
            <w:r w:rsidRPr="00641824" w:rsidDel="00641824">
              <w:rPr>
                <w:rPrChange w:id="347" w:author="Stanley Mike-RMPE01" w:date="2017-05-25T08:20:00Z">
                  <w:rPr>
                    <w:rStyle w:val="Hyperlink"/>
                  </w:rPr>
                </w:rPrChange>
              </w:rPr>
              <w:delText>3</w:delText>
            </w:r>
            <w:r w:rsidDel="00641824">
              <w:rPr>
                <w:rFonts w:asciiTheme="minorHAnsi" w:hAnsiTheme="minorHAnsi"/>
                <w:b w:val="0"/>
              </w:rPr>
              <w:tab/>
            </w:r>
            <w:r w:rsidRPr="00641824" w:rsidDel="00641824">
              <w:rPr>
                <w:rPrChange w:id="348" w:author="Stanley Mike-RMPE01" w:date="2017-05-25T08:20:00Z">
                  <w:rPr>
                    <w:rStyle w:val="Hyperlink"/>
                  </w:rPr>
                </w:rPrChange>
              </w:rPr>
              <w:delText>Additional Support</w:delText>
            </w:r>
            <w:r w:rsidDel="00641824">
              <w:rPr>
                <w:webHidden/>
              </w:rPr>
              <w:tab/>
            </w:r>
            <w:r w:rsidR="005F725B" w:rsidDel="00641824">
              <w:rPr>
                <w:webHidden/>
              </w:rPr>
              <w:delText>7</w:delText>
            </w:r>
          </w:del>
        </w:p>
        <w:p w:rsidR="00AC544B" w:rsidDel="00641824" w:rsidRDefault="00AC544B">
          <w:pPr>
            <w:pStyle w:val="TOC2"/>
            <w:tabs>
              <w:tab w:val="left" w:pos="1260"/>
            </w:tabs>
            <w:rPr>
              <w:del w:id="349" w:author="Stanley Mike-RMPE01" w:date="2017-05-25T08:20:00Z"/>
              <w:rFonts w:asciiTheme="minorHAnsi" w:hAnsiTheme="minorHAnsi"/>
            </w:rPr>
          </w:pPr>
          <w:del w:id="350" w:author="Stanley Mike-RMPE01" w:date="2017-05-25T08:20:00Z">
            <w:r w:rsidRPr="00641824" w:rsidDel="00641824">
              <w:rPr>
                <w:rPrChange w:id="351" w:author="Stanley Mike-RMPE01" w:date="2017-05-25T08:20:00Z">
                  <w:rPr>
                    <w:rStyle w:val="Hyperlink"/>
                  </w:rPr>
                </w:rPrChange>
              </w:rPr>
              <w:delText>3.1</w:delText>
            </w:r>
            <w:r w:rsidDel="00641824">
              <w:rPr>
                <w:rFonts w:asciiTheme="minorHAnsi" w:hAnsiTheme="minorHAnsi"/>
              </w:rPr>
              <w:tab/>
            </w:r>
            <w:r w:rsidRPr="00641824" w:rsidDel="00641824">
              <w:rPr>
                <w:rPrChange w:id="352" w:author="Stanley Mike-RMPE01" w:date="2017-05-25T08:20:00Z">
                  <w:rPr>
                    <w:rStyle w:val="Hyperlink"/>
                  </w:rPr>
                </w:rPrChange>
              </w:rPr>
              <w:delText>NXP Sensor Fusion Toolbox for Android</w:delText>
            </w:r>
            <w:r w:rsidDel="00641824">
              <w:rPr>
                <w:webHidden/>
              </w:rPr>
              <w:tab/>
            </w:r>
            <w:r w:rsidR="005F725B" w:rsidDel="00641824">
              <w:rPr>
                <w:webHidden/>
              </w:rPr>
              <w:delText>8</w:delText>
            </w:r>
          </w:del>
        </w:p>
        <w:p w:rsidR="00AC544B" w:rsidDel="00641824" w:rsidRDefault="00AC544B">
          <w:pPr>
            <w:pStyle w:val="TOC2"/>
            <w:tabs>
              <w:tab w:val="left" w:pos="1260"/>
            </w:tabs>
            <w:rPr>
              <w:del w:id="353" w:author="Stanley Mike-RMPE01" w:date="2017-05-25T08:20:00Z"/>
              <w:rFonts w:asciiTheme="minorHAnsi" w:hAnsiTheme="minorHAnsi"/>
            </w:rPr>
          </w:pPr>
          <w:del w:id="354" w:author="Stanley Mike-RMPE01" w:date="2017-05-25T08:20:00Z">
            <w:r w:rsidRPr="00641824" w:rsidDel="00641824">
              <w:rPr>
                <w:rPrChange w:id="355" w:author="Stanley Mike-RMPE01" w:date="2017-05-25T08:20:00Z">
                  <w:rPr>
                    <w:rStyle w:val="Hyperlink"/>
                  </w:rPr>
                </w:rPrChange>
              </w:rPr>
              <w:delText>3.2</w:delText>
            </w:r>
            <w:r w:rsidDel="00641824">
              <w:rPr>
                <w:rFonts w:asciiTheme="minorHAnsi" w:hAnsiTheme="minorHAnsi"/>
              </w:rPr>
              <w:tab/>
            </w:r>
            <w:r w:rsidRPr="00641824" w:rsidDel="00641824">
              <w:rPr>
                <w:rPrChange w:id="356" w:author="Stanley Mike-RMPE01" w:date="2017-05-25T08:20:00Z">
                  <w:rPr>
                    <w:rStyle w:val="Hyperlink"/>
                  </w:rPr>
                </w:rPrChange>
              </w:rPr>
              <w:delText>NXP Sensor Fusion Toolbox for Windows</w:delText>
            </w:r>
            <w:r w:rsidDel="00641824">
              <w:rPr>
                <w:webHidden/>
              </w:rPr>
              <w:tab/>
            </w:r>
            <w:r w:rsidR="005F725B" w:rsidDel="00641824">
              <w:rPr>
                <w:webHidden/>
              </w:rPr>
              <w:delText>9</w:delText>
            </w:r>
          </w:del>
        </w:p>
        <w:p w:rsidR="00AC544B" w:rsidDel="00641824" w:rsidRDefault="00AC544B">
          <w:pPr>
            <w:pStyle w:val="TOC2"/>
            <w:tabs>
              <w:tab w:val="left" w:pos="1260"/>
            </w:tabs>
            <w:rPr>
              <w:del w:id="357" w:author="Stanley Mike-RMPE01" w:date="2017-05-25T08:20:00Z"/>
              <w:rFonts w:asciiTheme="minorHAnsi" w:hAnsiTheme="minorHAnsi"/>
            </w:rPr>
          </w:pPr>
          <w:del w:id="358" w:author="Stanley Mike-RMPE01" w:date="2017-05-25T08:20:00Z">
            <w:r w:rsidRPr="00641824" w:rsidDel="00641824">
              <w:rPr>
                <w:rPrChange w:id="359" w:author="Stanley Mike-RMPE01" w:date="2017-05-25T08:20:00Z">
                  <w:rPr>
                    <w:rStyle w:val="Hyperlink"/>
                  </w:rPr>
                </w:rPrChange>
              </w:rPr>
              <w:delText>3.3</w:delText>
            </w:r>
            <w:r w:rsidDel="00641824">
              <w:rPr>
                <w:rFonts w:asciiTheme="minorHAnsi" w:hAnsiTheme="minorHAnsi"/>
              </w:rPr>
              <w:tab/>
            </w:r>
            <w:r w:rsidRPr="00641824" w:rsidDel="00641824">
              <w:rPr>
                <w:rPrChange w:id="360" w:author="Stanley Mike-RMPE01" w:date="2017-05-25T08:20:00Z">
                  <w:rPr>
                    <w:rStyle w:val="Hyperlink"/>
                  </w:rPr>
                </w:rPrChange>
              </w:rPr>
              <w:delText>Terms and Acronyms</w:delText>
            </w:r>
            <w:r w:rsidDel="00641824">
              <w:rPr>
                <w:webHidden/>
              </w:rPr>
              <w:tab/>
            </w:r>
            <w:r w:rsidR="005F725B" w:rsidDel="00641824">
              <w:rPr>
                <w:webHidden/>
              </w:rPr>
              <w:delText>11</w:delText>
            </w:r>
          </w:del>
        </w:p>
        <w:p w:rsidR="00AC544B" w:rsidDel="00641824" w:rsidRDefault="00AC544B">
          <w:pPr>
            <w:pStyle w:val="TOC2"/>
            <w:tabs>
              <w:tab w:val="left" w:pos="1260"/>
            </w:tabs>
            <w:rPr>
              <w:del w:id="361" w:author="Stanley Mike-RMPE01" w:date="2017-05-25T08:20:00Z"/>
              <w:rFonts w:asciiTheme="minorHAnsi" w:hAnsiTheme="minorHAnsi"/>
            </w:rPr>
          </w:pPr>
          <w:del w:id="362" w:author="Stanley Mike-RMPE01" w:date="2017-05-25T08:20:00Z">
            <w:r w:rsidRPr="00641824" w:rsidDel="00641824">
              <w:rPr>
                <w:rPrChange w:id="363" w:author="Stanley Mike-RMPE01" w:date="2017-05-25T08:20:00Z">
                  <w:rPr>
                    <w:rStyle w:val="Hyperlink"/>
                  </w:rPr>
                </w:rPrChange>
              </w:rPr>
              <w:delText>3.4</w:delText>
            </w:r>
            <w:r w:rsidDel="00641824">
              <w:rPr>
                <w:rFonts w:asciiTheme="minorHAnsi" w:hAnsiTheme="minorHAnsi"/>
              </w:rPr>
              <w:tab/>
            </w:r>
            <w:r w:rsidRPr="00641824" w:rsidDel="00641824">
              <w:rPr>
                <w:rPrChange w:id="364" w:author="Stanley Mike-RMPE01" w:date="2017-05-25T08:20:00Z">
                  <w:rPr>
                    <w:rStyle w:val="Hyperlink"/>
                  </w:rPr>
                </w:rPrChange>
              </w:rPr>
              <w:delText>References</w:delText>
            </w:r>
            <w:r w:rsidDel="00641824">
              <w:rPr>
                <w:webHidden/>
              </w:rPr>
              <w:tab/>
            </w:r>
          </w:del>
          <w:del w:id="365" w:author="Stanley Mike-RMPE01" w:date="2017-05-24T08:04:00Z">
            <w:r w:rsidR="00481D8A" w:rsidDel="002E0BB9">
              <w:rPr>
                <w:webHidden/>
              </w:rPr>
              <w:delText>12</w:delText>
            </w:r>
          </w:del>
        </w:p>
        <w:p w:rsidR="00AC544B" w:rsidDel="00641824" w:rsidRDefault="00AC544B">
          <w:pPr>
            <w:pStyle w:val="TOC1"/>
            <w:rPr>
              <w:del w:id="366" w:author="Stanley Mike-RMPE01" w:date="2017-05-25T08:20:00Z"/>
              <w:rFonts w:asciiTheme="minorHAnsi" w:hAnsiTheme="minorHAnsi"/>
              <w:b w:val="0"/>
            </w:rPr>
          </w:pPr>
          <w:del w:id="367" w:author="Stanley Mike-RMPE01" w:date="2017-05-25T08:20:00Z">
            <w:r w:rsidRPr="00641824" w:rsidDel="00641824">
              <w:rPr>
                <w:rPrChange w:id="368" w:author="Stanley Mike-RMPE01" w:date="2017-05-25T08:20:00Z">
                  <w:rPr>
                    <w:rStyle w:val="Hyperlink"/>
                    <w:rFonts w:eastAsia="Arial"/>
                  </w:rPr>
                </w:rPrChange>
              </w:rPr>
              <w:delText>4</w:delText>
            </w:r>
            <w:r w:rsidDel="00641824">
              <w:rPr>
                <w:rFonts w:asciiTheme="minorHAnsi" w:hAnsiTheme="minorHAnsi"/>
                <w:b w:val="0"/>
              </w:rPr>
              <w:tab/>
            </w:r>
            <w:r w:rsidRPr="00641824" w:rsidDel="00641824">
              <w:rPr>
                <w:rPrChange w:id="369" w:author="Stanley Mike-RMPE01" w:date="2017-05-25T08:20:00Z">
                  <w:rPr>
                    <w:rStyle w:val="Hyperlink"/>
                  </w:rPr>
                </w:rPrChange>
              </w:rPr>
              <w:delText>Test Environments</w:delText>
            </w:r>
            <w:r w:rsidDel="00641824">
              <w:rPr>
                <w:webHidden/>
              </w:rPr>
              <w:tab/>
            </w:r>
            <w:r w:rsidR="005F725B" w:rsidDel="00641824">
              <w:rPr>
                <w:webHidden/>
              </w:rPr>
              <w:delText>13</w:delText>
            </w:r>
          </w:del>
        </w:p>
        <w:p w:rsidR="00AC544B" w:rsidDel="00641824" w:rsidRDefault="00AC544B">
          <w:pPr>
            <w:pStyle w:val="TOC2"/>
            <w:tabs>
              <w:tab w:val="left" w:pos="1260"/>
            </w:tabs>
            <w:rPr>
              <w:del w:id="370" w:author="Stanley Mike-RMPE01" w:date="2017-05-25T08:20:00Z"/>
              <w:rFonts w:asciiTheme="minorHAnsi" w:hAnsiTheme="minorHAnsi"/>
            </w:rPr>
          </w:pPr>
          <w:del w:id="371" w:author="Stanley Mike-RMPE01" w:date="2017-05-25T08:20:00Z">
            <w:r w:rsidRPr="00641824" w:rsidDel="00641824">
              <w:rPr>
                <w:rPrChange w:id="372" w:author="Stanley Mike-RMPE01" w:date="2017-05-25T08:20:00Z">
                  <w:rPr>
                    <w:rStyle w:val="Hyperlink"/>
                  </w:rPr>
                </w:rPrChange>
              </w:rPr>
              <w:delText>4.1</w:delText>
            </w:r>
            <w:r w:rsidDel="00641824">
              <w:rPr>
                <w:rFonts w:asciiTheme="minorHAnsi" w:hAnsiTheme="minorHAnsi"/>
              </w:rPr>
              <w:tab/>
            </w:r>
            <w:r w:rsidRPr="00641824" w:rsidDel="00641824">
              <w:rPr>
                <w:rPrChange w:id="373" w:author="Stanley Mike-RMPE01" w:date="2017-05-25T08:20:00Z">
                  <w:rPr>
                    <w:rStyle w:val="Hyperlink"/>
                  </w:rPr>
                </w:rPrChange>
              </w:rPr>
              <w:delText>General Considerations</w:delText>
            </w:r>
            <w:r w:rsidDel="00641824">
              <w:rPr>
                <w:webHidden/>
              </w:rPr>
              <w:tab/>
            </w:r>
            <w:r w:rsidR="005F725B" w:rsidDel="00641824">
              <w:rPr>
                <w:webHidden/>
              </w:rPr>
              <w:delText>13</w:delText>
            </w:r>
          </w:del>
        </w:p>
        <w:p w:rsidR="00AC544B" w:rsidDel="00641824" w:rsidRDefault="00AC544B">
          <w:pPr>
            <w:pStyle w:val="TOC2"/>
            <w:tabs>
              <w:tab w:val="left" w:pos="1260"/>
            </w:tabs>
            <w:rPr>
              <w:del w:id="374" w:author="Stanley Mike-RMPE01" w:date="2017-05-25T08:20:00Z"/>
              <w:rFonts w:asciiTheme="minorHAnsi" w:hAnsiTheme="minorHAnsi"/>
            </w:rPr>
          </w:pPr>
          <w:del w:id="375" w:author="Stanley Mike-RMPE01" w:date="2017-05-25T08:20:00Z">
            <w:r w:rsidRPr="00641824" w:rsidDel="00641824">
              <w:rPr>
                <w:rPrChange w:id="376" w:author="Stanley Mike-RMPE01" w:date="2017-05-25T08:20:00Z">
                  <w:rPr>
                    <w:rStyle w:val="Hyperlink"/>
                  </w:rPr>
                </w:rPrChange>
              </w:rPr>
              <w:delText>4.2</w:delText>
            </w:r>
            <w:r w:rsidDel="00641824">
              <w:rPr>
                <w:rFonts w:asciiTheme="minorHAnsi" w:hAnsiTheme="minorHAnsi"/>
              </w:rPr>
              <w:tab/>
            </w:r>
            <w:r w:rsidRPr="00641824" w:rsidDel="00641824">
              <w:rPr>
                <w:rPrChange w:id="377" w:author="Stanley Mike-RMPE01" w:date="2017-05-25T08:20:00Z">
                  <w:rPr>
                    <w:rStyle w:val="Hyperlink"/>
                  </w:rPr>
                </w:rPrChange>
              </w:rPr>
              <w:delText>Limitations Imposed via Sensor Choice/Configuration</w:delText>
            </w:r>
            <w:r w:rsidDel="00641824">
              <w:rPr>
                <w:webHidden/>
              </w:rPr>
              <w:tab/>
            </w:r>
            <w:r w:rsidR="005F725B" w:rsidDel="00641824">
              <w:rPr>
                <w:webHidden/>
              </w:rPr>
              <w:delText>14</w:delText>
            </w:r>
          </w:del>
        </w:p>
        <w:p w:rsidR="00AC544B" w:rsidDel="00641824" w:rsidRDefault="00AC544B">
          <w:pPr>
            <w:pStyle w:val="TOC2"/>
            <w:tabs>
              <w:tab w:val="left" w:pos="1260"/>
            </w:tabs>
            <w:rPr>
              <w:del w:id="378" w:author="Stanley Mike-RMPE01" w:date="2017-05-25T08:20:00Z"/>
              <w:rFonts w:asciiTheme="minorHAnsi" w:hAnsiTheme="minorHAnsi"/>
            </w:rPr>
          </w:pPr>
          <w:del w:id="379" w:author="Stanley Mike-RMPE01" w:date="2017-05-25T08:20:00Z">
            <w:r w:rsidRPr="00641824" w:rsidDel="00641824">
              <w:rPr>
                <w:rPrChange w:id="380" w:author="Stanley Mike-RMPE01" w:date="2017-05-25T08:20:00Z">
                  <w:rPr>
                    <w:rStyle w:val="Hyperlink"/>
                  </w:rPr>
                </w:rPrChange>
              </w:rPr>
              <w:delText>4.3</w:delText>
            </w:r>
            <w:r w:rsidDel="00641824">
              <w:rPr>
                <w:rFonts w:asciiTheme="minorHAnsi" w:hAnsiTheme="minorHAnsi"/>
              </w:rPr>
              <w:tab/>
            </w:r>
            <w:r w:rsidRPr="00641824" w:rsidDel="00641824">
              <w:rPr>
                <w:rPrChange w:id="381" w:author="Stanley Mike-RMPE01" w:date="2017-05-25T08:20:00Z">
                  <w:rPr>
                    <w:rStyle w:val="Hyperlink"/>
                  </w:rPr>
                </w:rPrChange>
              </w:rPr>
              <w:delText>Repeatability</w:delText>
            </w:r>
            <w:r w:rsidDel="00641824">
              <w:rPr>
                <w:webHidden/>
              </w:rPr>
              <w:tab/>
            </w:r>
            <w:r w:rsidR="005F725B" w:rsidDel="00641824">
              <w:rPr>
                <w:webHidden/>
              </w:rPr>
              <w:delText>14</w:delText>
            </w:r>
          </w:del>
        </w:p>
        <w:p w:rsidR="00AC544B" w:rsidDel="00641824" w:rsidRDefault="00AC544B">
          <w:pPr>
            <w:pStyle w:val="TOC2"/>
            <w:tabs>
              <w:tab w:val="left" w:pos="1260"/>
            </w:tabs>
            <w:rPr>
              <w:del w:id="382" w:author="Stanley Mike-RMPE01" w:date="2017-05-25T08:20:00Z"/>
              <w:rFonts w:asciiTheme="minorHAnsi" w:hAnsiTheme="minorHAnsi"/>
            </w:rPr>
          </w:pPr>
          <w:del w:id="383" w:author="Stanley Mike-RMPE01" w:date="2017-05-25T08:20:00Z">
            <w:r w:rsidRPr="00641824" w:rsidDel="00641824">
              <w:rPr>
                <w:rPrChange w:id="384" w:author="Stanley Mike-RMPE01" w:date="2017-05-25T08:20:00Z">
                  <w:rPr>
                    <w:rStyle w:val="Hyperlink"/>
                  </w:rPr>
                </w:rPrChange>
              </w:rPr>
              <w:delText>4.4</w:delText>
            </w:r>
            <w:r w:rsidDel="00641824">
              <w:rPr>
                <w:rFonts w:asciiTheme="minorHAnsi" w:hAnsiTheme="minorHAnsi"/>
              </w:rPr>
              <w:tab/>
            </w:r>
            <w:r w:rsidRPr="00641824" w:rsidDel="00641824">
              <w:rPr>
                <w:rPrChange w:id="385" w:author="Stanley Mike-RMPE01" w:date="2017-05-25T08:20:00Z">
                  <w:rPr>
                    <w:rStyle w:val="Hyperlink"/>
                  </w:rPr>
                </w:rPrChange>
              </w:rPr>
              <w:delText>Hardware Platforms</w:delText>
            </w:r>
            <w:r w:rsidDel="00641824">
              <w:rPr>
                <w:webHidden/>
              </w:rPr>
              <w:tab/>
            </w:r>
            <w:r w:rsidR="005F725B" w:rsidDel="00641824">
              <w:rPr>
                <w:webHidden/>
              </w:rPr>
              <w:delText>14</w:delText>
            </w:r>
          </w:del>
        </w:p>
        <w:p w:rsidR="00AC544B" w:rsidDel="00641824" w:rsidRDefault="00AC544B">
          <w:pPr>
            <w:pStyle w:val="TOC3"/>
            <w:tabs>
              <w:tab w:val="left" w:pos="1320"/>
            </w:tabs>
            <w:rPr>
              <w:del w:id="386" w:author="Stanley Mike-RMPE01" w:date="2017-05-25T08:20:00Z"/>
              <w:rFonts w:asciiTheme="minorHAnsi" w:hAnsiTheme="minorHAnsi"/>
              <w:sz w:val="22"/>
            </w:rPr>
          </w:pPr>
          <w:del w:id="387" w:author="Stanley Mike-RMPE01" w:date="2017-05-25T08:20:00Z">
            <w:r w:rsidRPr="00641824" w:rsidDel="00641824">
              <w:rPr>
                <w:rPrChange w:id="388" w:author="Stanley Mike-RMPE01" w:date="2017-05-25T08:20:00Z">
                  <w:rPr>
                    <w:rStyle w:val="Hyperlink"/>
                  </w:rPr>
                </w:rPrChange>
              </w:rPr>
              <w:delText>4.4.1</w:delText>
            </w:r>
            <w:r w:rsidDel="00641824">
              <w:rPr>
                <w:rFonts w:asciiTheme="minorHAnsi" w:hAnsiTheme="minorHAnsi"/>
                <w:sz w:val="22"/>
              </w:rPr>
              <w:tab/>
            </w:r>
            <w:r w:rsidRPr="00641824" w:rsidDel="00641824">
              <w:rPr>
                <w:rPrChange w:id="389" w:author="Stanley Mike-RMPE01" w:date="2017-05-25T08:20:00Z">
                  <w:rPr>
                    <w:rStyle w:val="Hyperlink"/>
                  </w:rPr>
                </w:rPrChange>
              </w:rPr>
              <w:delText>Sensor Shields</w:delText>
            </w:r>
            <w:r w:rsidDel="00641824">
              <w:rPr>
                <w:webHidden/>
              </w:rPr>
              <w:tab/>
            </w:r>
            <w:r w:rsidR="005F725B" w:rsidDel="00641824">
              <w:rPr>
                <w:webHidden/>
              </w:rPr>
              <w:delText>14</w:delText>
            </w:r>
          </w:del>
        </w:p>
        <w:p w:rsidR="00AC544B" w:rsidDel="00641824" w:rsidRDefault="00AC544B">
          <w:pPr>
            <w:pStyle w:val="TOC3"/>
            <w:tabs>
              <w:tab w:val="left" w:pos="1320"/>
            </w:tabs>
            <w:rPr>
              <w:del w:id="390" w:author="Stanley Mike-RMPE01" w:date="2017-05-25T08:20:00Z"/>
              <w:rFonts w:asciiTheme="minorHAnsi" w:hAnsiTheme="minorHAnsi"/>
              <w:sz w:val="22"/>
            </w:rPr>
          </w:pPr>
          <w:del w:id="391" w:author="Stanley Mike-RMPE01" w:date="2017-05-25T08:20:00Z">
            <w:r w:rsidRPr="00641824" w:rsidDel="00641824">
              <w:rPr>
                <w:rPrChange w:id="392" w:author="Stanley Mike-RMPE01" w:date="2017-05-25T08:20:00Z">
                  <w:rPr>
                    <w:rStyle w:val="Hyperlink"/>
                  </w:rPr>
                </w:rPrChange>
              </w:rPr>
              <w:delText>4.4.2</w:delText>
            </w:r>
            <w:r w:rsidDel="00641824">
              <w:rPr>
                <w:rFonts w:asciiTheme="minorHAnsi" w:hAnsiTheme="minorHAnsi"/>
                <w:sz w:val="22"/>
              </w:rPr>
              <w:tab/>
            </w:r>
            <w:r w:rsidRPr="00641824" w:rsidDel="00641824">
              <w:rPr>
                <w:rPrChange w:id="393" w:author="Stanley Mike-RMPE01" w:date="2017-05-25T08:20:00Z">
                  <w:rPr>
                    <w:rStyle w:val="Hyperlink"/>
                  </w:rPr>
                </w:rPrChange>
              </w:rPr>
              <w:delText>Freedom Development Platforms</w:delText>
            </w:r>
            <w:r w:rsidDel="00641824">
              <w:rPr>
                <w:webHidden/>
              </w:rPr>
              <w:tab/>
            </w:r>
            <w:r w:rsidR="005F725B" w:rsidDel="00641824">
              <w:rPr>
                <w:webHidden/>
              </w:rPr>
              <w:delText>16</w:delText>
            </w:r>
          </w:del>
        </w:p>
        <w:p w:rsidR="00AC544B" w:rsidDel="00641824" w:rsidRDefault="00AC544B">
          <w:pPr>
            <w:pStyle w:val="TOC3"/>
            <w:tabs>
              <w:tab w:val="left" w:pos="1320"/>
            </w:tabs>
            <w:rPr>
              <w:del w:id="394" w:author="Stanley Mike-RMPE01" w:date="2017-05-25T08:20:00Z"/>
              <w:rFonts w:asciiTheme="minorHAnsi" w:hAnsiTheme="minorHAnsi"/>
              <w:sz w:val="22"/>
            </w:rPr>
          </w:pPr>
          <w:del w:id="395" w:author="Stanley Mike-RMPE01" w:date="2017-05-25T08:20:00Z">
            <w:r w:rsidRPr="00641824" w:rsidDel="00641824">
              <w:rPr>
                <w:rPrChange w:id="396" w:author="Stanley Mike-RMPE01" w:date="2017-05-25T08:20:00Z">
                  <w:rPr>
                    <w:rStyle w:val="Hyperlink"/>
                  </w:rPr>
                </w:rPrChange>
              </w:rPr>
              <w:delText>4.4.3</w:delText>
            </w:r>
            <w:r w:rsidDel="00641824">
              <w:rPr>
                <w:rFonts w:asciiTheme="minorHAnsi" w:hAnsiTheme="minorHAnsi"/>
                <w:sz w:val="22"/>
              </w:rPr>
              <w:tab/>
            </w:r>
            <w:r w:rsidRPr="00641824" w:rsidDel="00641824">
              <w:rPr>
                <w:rPrChange w:id="397" w:author="Stanley Mike-RMPE01" w:date="2017-05-25T08:20:00Z">
                  <w:rPr>
                    <w:rStyle w:val="Hyperlink"/>
                  </w:rPr>
                </w:rPrChange>
              </w:rPr>
              <w:delText>‘Standard’ Board Orientations</w:delText>
            </w:r>
            <w:r w:rsidDel="00641824">
              <w:rPr>
                <w:webHidden/>
              </w:rPr>
              <w:tab/>
            </w:r>
            <w:r w:rsidR="005F725B" w:rsidDel="00641824">
              <w:rPr>
                <w:webHidden/>
              </w:rPr>
              <w:delText>18</w:delText>
            </w:r>
          </w:del>
        </w:p>
        <w:p w:rsidR="00AC544B" w:rsidDel="00641824" w:rsidRDefault="00AC544B">
          <w:pPr>
            <w:pStyle w:val="TOC2"/>
            <w:tabs>
              <w:tab w:val="left" w:pos="1260"/>
            </w:tabs>
            <w:rPr>
              <w:del w:id="398" w:author="Stanley Mike-RMPE01" w:date="2017-05-25T08:20:00Z"/>
              <w:rFonts w:asciiTheme="minorHAnsi" w:hAnsiTheme="minorHAnsi"/>
            </w:rPr>
          </w:pPr>
          <w:del w:id="399" w:author="Stanley Mike-RMPE01" w:date="2017-05-25T08:20:00Z">
            <w:r w:rsidRPr="00641824" w:rsidDel="00641824">
              <w:rPr>
                <w:rPrChange w:id="400" w:author="Stanley Mike-RMPE01" w:date="2017-05-25T08:20:00Z">
                  <w:rPr>
                    <w:rStyle w:val="Hyperlink"/>
                  </w:rPr>
                </w:rPrChange>
              </w:rPr>
              <w:delText>4.5</w:delText>
            </w:r>
            <w:r w:rsidDel="00641824">
              <w:rPr>
                <w:rFonts w:asciiTheme="minorHAnsi" w:hAnsiTheme="minorHAnsi"/>
              </w:rPr>
              <w:tab/>
            </w:r>
            <w:r w:rsidRPr="00641824" w:rsidDel="00641824">
              <w:rPr>
                <w:rPrChange w:id="401" w:author="Stanley Mike-RMPE01" w:date="2017-05-25T08:20:00Z">
                  <w:rPr>
                    <w:rStyle w:val="Hyperlink"/>
                  </w:rPr>
                </w:rPrChange>
              </w:rPr>
              <w:delText>Simulation Environment</w:delText>
            </w:r>
            <w:r w:rsidDel="00641824">
              <w:rPr>
                <w:webHidden/>
              </w:rPr>
              <w:tab/>
            </w:r>
            <w:r w:rsidR="005F725B" w:rsidDel="00641824">
              <w:rPr>
                <w:webHidden/>
              </w:rPr>
              <w:delText>18</w:delText>
            </w:r>
          </w:del>
        </w:p>
        <w:p w:rsidR="00AC544B" w:rsidDel="00641824" w:rsidRDefault="00AC544B">
          <w:pPr>
            <w:pStyle w:val="TOC2"/>
            <w:tabs>
              <w:tab w:val="left" w:pos="1260"/>
            </w:tabs>
            <w:rPr>
              <w:del w:id="402" w:author="Stanley Mike-RMPE01" w:date="2017-05-25T08:20:00Z"/>
              <w:rFonts w:asciiTheme="minorHAnsi" w:hAnsiTheme="minorHAnsi"/>
            </w:rPr>
          </w:pPr>
          <w:del w:id="403" w:author="Stanley Mike-RMPE01" w:date="2017-05-25T08:20:00Z">
            <w:r w:rsidRPr="00641824" w:rsidDel="00641824">
              <w:rPr>
                <w:rPrChange w:id="404" w:author="Stanley Mike-RMPE01" w:date="2017-05-25T08:20:00Z">
                  <w:rPr>
                    <w:rStyle w:val="Hyperlink"/>
                  </w:rPr>
                </w:rPrChange>
              </w:rPr>
              <w:delText>4.6</w:delText>
            </w:r>
            <w:r w:rsidDel="00641824">
              <w:rPr>
                <w:rFonts w:asciiTheme="minorHAnsi" w:hAnsiTheme="minorHAnsi"/>
              </w:rPr>
              <w:tab/>
            </w:r>
            <w:r w:rsidRPr="00641824" w:rsidDel="00641824">
              <w:rPr>
                <w:rPrChange w:id="405" w:author="Stanley Mike-RMPE01" w:date="2017-05-25T08:20:00Z">
                  <w:rPr>
                    <w:rStyle w:val="Hyperlink"/>
                  </w:rPr>
                </w:rPrChange>
              </w:rPr>
              <w:delText>Frames of Reference</w:delText>
            </w:r>
            <w:r w:rsidDel="00641824">
              <w:rPr>
                <w:webHidden/>
              </w:rPr>
              <w:tab/>
            </w:r>
            <w:r w:rsidR="005F725B" w:rsidDel="00641824">
              <w:rPr>
                <w:webHidden/>
              </w:rPr>
              <w:delText>20</w:delText>
            </w:r>
          </w:del>
        </w:p>
        <w:p w:rsidR="00AC544B" w:rsidDel="00641824" w:rsidRDefault="00AC544B">
          <w:pPr>
            <w:pStyle w:val="TOC1"/>
            <w:rPr>
              <w:del w:id="406" w:author="Stanley Mike-RMPE01" w:date="2017-05-25T08:20:00Z"/>
              <w:rFonts w:asciiTheme="minorHAnsi" w:hAnsiTheme="minorHAnsi"/>
              <w:b w:val="0"/>
            </w:rPr>
          </w:pPr>
          <w:del w:id="407" w:author="Stanley Mike-RMPE01" w:date="2017-05-25T08:20:00Z">
            <w:r w:rsidRPr="00641824" w:rsidDel="00641824">
              <w:rPr>
                <w:rPrChange w:id="408" w:author="Stanley Mike-RMPE01" w:date="2017-05-25T08:20:00Z">
                  <w:rPr>
                    <w:rStyle w:val="Hyperlink"/>
                  </w:rPr>
                </w:rPrChange>
              </w:rPr>
              <w:delText>5</w:delText>
            </w:r>
            <w:r w:rsidDel="00641824">
              <w:rPr>
                <w:rFonts w:asciiTheme="minorHAnsi" w:hAnsiTheme="minorHAnsi"/>
                <w:b w:val="0"/>
              </w:rPr>
              <w:tab/>
            </w:r>
            <w:r w:rsidRPr="00641824" w:rsidDel="00641824">
              <w:rPr>
                <w:rPrChange w:id="409" w:author="Stanley Mike-RMPE01" w:date="2017-05-25T08:20:00Z">
                  <w:rPr>
                    <w:rStyle w:val="Hyperlink"/>
                  </w:rPr>
                </w:rPrChange>
              </w:rPr>
              <w:delText>Specifications</w:delText>
            </w:r>
            <w:r w:rsidDel="00641824">
              <w:rPr>
                <w:webHidden/>
              </w:rPr>
              <w:tab/>
            </w:r>
            <w:r w:rsidR="005F725B" w:rsidDel="00641824">
              <w:rPr>
                <w:webHidden/>
              </w:rPr>
              <w:delText>20</w:delText>
            </w:r>
          </w:del>
        </w:p>
        <w:p w:rsidR="00AC544B" w:rsidDel="00641824" w:rsidRDefault="00AC544B">
          <w:pPr>
            <w:pStyle w:val="TOC2"/>
            <w:tabs>
              <w:tab w:val="left" w:pos="1260"/>
            </w:tabs>
            <w:rPr>
              <w:del w:id="410" w:author="Stanley Mike-RMPE01" w:date="2017-05-25T08:20:00Z"/>
              <w:rFonts w:asciiTheme="minorHAnsi" w:hAnsiTheme="minorHAnsi"/>
            </w:rPr>
          </w:pPr>
          <w:del w:id="411" w:author="Stanley Mike-RMPE01" w:date="2017-05-25T08:20:00Z">
            <w:r w:rsidRPr="00641824" w:rsidDel="00641824">
              <w:rPr>
                <w:rPrChange w:id="412" w:author="Stanley Mike-RMPE01" w:date="2017-05-25T08:20:00Z">
                  <w:rPr>
                    <w:rStyle w:val="Hyperlink"/>
                  </w:rPr>
                </w:rPrChange>
              </w:rPr>
              <w:delText>5.1</w:delText>
            </w:r>
            <w:r w:rsidDel="00641824">
              <w:rPr>
                <w:rFonts w:asciiTheme="minorHAnsi" w:hAnsiTheme="minorHAnsi"/>
              </w:rPr>
              <w:tab/>
            </w:r>
            <w:r w:rsidRPr="00641824" w:rsidDel="00641824">
              <w:rPr>
                <w:rPrChange w:id="413" w:author="Stanley Mike-RMPE01" w:date="2017-05-25T08:20:00Z">
                  <w:rPr>
                    <w:rStyle w:val="Hyperlink"/>
                  </w:rPr>
                </w:rPrChange>
              </w:rPr>
              <w:delText>Power Specifications</w:delText>
            </w:r>
            <w:r w:rsidDel="00641824">
              <w:rPr>
                <w:webHidden/>
              </w:rPr>
              <w:tab/>
            </w:r>
            <w:r w:rsidR="005F725B" w:rsidDel="00641824">
              <w:rPr>
                <w:webHidden/>
              </w:rPr>
              <w:delText>21</w:delText>
            </w:r>
          </w:del>
        </w:p>
        <w:p w:rsidR="00AC544B" w:rsidDel="00641824" w:rsidRDefault="00AC544B">
          <w:pPr>
            <w:pStyle w:val="TOC3"/>
            <w:tabs>
              <w:tab w:val="left" w:pos="1320"/>
            </w:tabs>
            <w:rPr>
              <w:del w:id="414" w:author="Stanley Mike-RMPE01" w:date="2017-05-25T08:20:00Z"/>
              <w:rFonts w:asciiTheme="minorHAnsi" w:hAnsiTheme="minorHAnsi"/>
              <w:sz w:val="22"/>
            </w:rPr>
          </w:pPr>
          <w:del w:id="415" w:author="Stanley Mike-RMPE01" w:date="2017-05-25T08:20:00Z">
            <w:r w:rsidRPr="00641824" w:rsidDel="00641824">
              <w:rPr>
                <w:rPrChange w:id="416" w:author="Stanley Mike-RMPE01" w:date="2017-05-25T08:20:00Z">
                  <w:rPr>
                    <w:rStyle w:val="Hyperlink"/>
                  </w:rPr>
                </w:rPrChange>
              </w:rPr>
              <w:delText>5.1.1</w:delText>
            </w:r>
            <w:r w:rsidDel="00641824">
              <w:rPr>
                <w:rFonts w:asciiTheme="minorHAnsi" w:hAnsiTheme="minorHAnsi"/>
                <w:sz w:val="22"/>
              </w:rPr>
              <w:tab/>
            </w:r>
            <w:r w:rsidRPr="00641824" w:rsidDel="00641824">
              <w:rPr>
                <w:rPrChange w:id="417" w:author="Stanley Mike-RMPE01" w:date="2017-05-25T08:20:00Z">
                  <w:rPr>
                    <w:rStyle w:val="Hyperlink"/>
                  </w:rPr>
                </w:rPrChange>
              </w:rPr>
              <w:delText>Test Intent</w:delText>
            </w:r>
            <w:r w:rsidDel="00641824">
              <w:rPr>
                <w:webHidden/>
              </w:rPr>
              <w:tab/>
            </w:r>
            <w:r w:rsidR="005F725B" w:rsidDel="00641824">
              <w:rPr>
                <w:webHidden/>
              </w:rPr>
              <w:delText>21</w:delText>
            </w:r>
          </w:del>
        </w:p>
        <w:p w:rsidR="00AC544B" w:rsidDel="00641824" w:rsidRDefault="00AC544B">
          <w:pPr>
            <w:pStyle w:val="TOC3"/>
            <w:tabs>
              <w:tab w:val="left" w:pos="1320"/>
            </w:tabs>
            <w:rPr>
              <w:del w:id="418" w:author="Stanley Mike-RMPE01" w:date="2017-05-25T08:20:00Z"/>
              <w:rFonts w:asciiTheme="minorHAnsi" w:hAnsiTheme="minorHAnsi"/>
              <w:sz w:val="22"/>
            </w:rPr>
          </w:pPr>
          <w:del w:id="419" w:author="Stanley Mike-RMPE01" w:date="2017-05-25T08:20:00Z">
            <w:r w:rsidRPr="00641824" w:rsidDel="00641824">
              <w:rPr>
                <w:rPrChange w:id="420" w:author="Stanley Mike-RMPE01" w:date="2017-05-25T08:20:00Z">
                  <w:rPr>
                    <w:rStyle w:val="Hyperlink"/>
                  </w:rPr>
                </w:rPrChange>
              </w:rPr>
              <w:delText>5.1.2</w:delText>
            </w:r>
            <w:r w:rsidDel="00641824">
              <w:rPr>
                <w:rFonts w:asciiTheme="minorHAnsi" w:hAnsiTheme="minorHAnsi"/>
                <w:sz w:val="22"/>
              </w:rPr>
              <w:tab/>
            </w:r>
            <w:r w:rsidRPr="00641824" w:rsidDel="00641824">
              <w:rPr>
                <w:rPrChange w:id="421" w:author="Stanley Mike-RMPE01" w:date="2017-05-25T08:20:00Z">
                  <w:rPr>
                    <w:rStyle w:val="Hyperlink"/>
                  </w:rPr>
                </w:rPrChange>
              </w:rPr>
              <w:delText>Procedure</w:delText>
            </w:r>
            <w:r w:rsidDel="00641824">
              <w:rPr>
                <w:webHidden/>
              </w:rPr>
              <w:tab/>
            </w:r>
            <w:r w:rsidR="005F725B" w:rsidDel="00641824">
              <w:rPr>
                <w:webHidden/>
              </w:rPr>
              <w:delText>21</w:delText>
            </w:r>
          </w:del>
        </w:p>
        <w:p w:rsidR="00AC544B" w:rsidDel="00641824" w:rsidRDefault="00AC544B">
          <w:pPr>
            <w:pStyle w:val="TOC3"/>
            <w:tabs>
              <w:tab w:val="left" w:pos="1320"/>
            </w:tabs>
            <w:rPr>
              <w:del w:id="422" w:author="Stanley Mike-RMPE01" w:date="2017-05-25T08:20:00Z"/>
              <w:rFonts w:asciiTheme="minorHAnsi" w:hAnsiTheme="minorHAnsi"/>
              <w:sz w:val="22"/>
            </w:rPr>
          </w:pPr>
          <w:del w:id="423" w:author="Stanley Mike-RMPE01" w:date="2017-05-25T08:20:00Z">
            <w:r w:rsidRPr="00641824" w:rsidDel="00641824">
              <w:rPr>
                <w:rPrChange w:id="424" w:author="Stanley Mike-RMPE01" w:date="2017-05-25T08:20:00Z">
                  <w:rPr>
                    <w:rStyle w:val="Hyperlink"/>
                  </w:rPr>
                </w:rPrChange>
              </w:rPr>
              <w:delText>5.1.3</w:delText>
            </w:r>
            <w:r w:rsidDel="00641824">
              <w:rPr>
                <w:rFonts w:asciiTheme="minorHAnsi" w:hAnsiTheme="minorHAnsi"/>
                <w:sz w:val="22"/>
              </w:rPr>
              <w:tab/>
            </w:r>
            <w:r w:rsidRPr="00641824" w:rsidDel="00641824">
              <w:rPr>
                <w:rPrChange w:id="425" w:author="Stanley Mike-RMPE01" w:date="2017-05-25T08:20:00Z">
                  <w:rPr>
                    <w:rStyle w:val="Hyperlink"/>
                  </w:rPr>
                </w:rPrChange>
              </w:rPr>
              <w:delText>Test Configuration</w:delText>
            </w:r>
            <w:r w:rsidDel="00641824">
              <w:rPr>
                <w:webHidden/>
              </w:rPr>
              <w:tab/>
            </w:r>
            <w:r w:rsidR="005F725B" w:rsidDel="00641824">
              <w:rPr>
                <w:webHidden/>
              </w:rPr>
              <w:delText>21</w:delText>
            </w:r>
          </w:del>
        </w:p>
        <w:p w:rsidR="00AC544B" w:rsidDel="00641824" w:rsidRDefault="00AC544B">
          <w:pPr>
            <w:pStyle w:val="TOC3"/>
            <w:tabs>
              <w:tab w:val="left" w:pos="1320"/>
            </w:tabs>
            <w:rPr>
              <w:del w:id="426" w:author="Stanley Mike-RMPE01" w:date="2017-05-25T08:20:00Z"/>
              <w:rFonts w:asciiTheme="minorHAnsi" w:hAnsiTheme="minorHAnsi"/>
              <w:sz w:val="22"/>
            </w:rPr>
          </w:pPr>
          <w:del w:id="427" w:author="Stanley Mike-RMPE01" w:date="2017-05-25T08:20:00Z">
            <w:r w:rsidRPr="00641824" w:rsidDel="00641824">
              <w:rPr>
                <w:rPrChange w:id="428" w:author="Stanley Mike-RMPE01" w:date="2017-05-25T08:20:00Z">
                  <w:rPr>
                    <w:rStyle w:val="Hyperlink"/>
                  </w:rPr>
                </w:rPrChange>
              </w:rPr>
              <w:delText>5.1.4</w:delText>
            </w:r>
            <w:r w:rsidDel="00641824">
              <w:rPr>
                <w:rFonts w:asciiTheme="minorHAnsi" w:hAnsiTheme="minorHAnsi"/>
                <w:sz w:val="22"/>
              </w:rPr>
              <w:tab/>
            </w:r>
            <w:r w:rsidRPr="00641824" w:rsidDel="00641824">
              <w:rPr>
                <w:rPrChange w:id="429" w:author="Stanley Mike-RMPE01" w:date="2017-05-25T08:20:00Z">
                  <w:rPr>
                    <w:rStyle w:val="Hyperlink"/>
                  </w:rPr>
                </w:rPrChange>
              </w:rPr>
              <w:delText>Results</w:delText>
            </w:r>
            <w:r w:rsidDel="00641824">
              <w:rPr>
                <w:webHidden/>
              </w:rPr>
              <w:tab/>
            </w:r>
            <w:r w:rsidR="005F725B" w:rsidDel="00641824">
              <w:rPr>
                <w:webHidden/>
              </w:rPr>
              <w:delText>22</w:delText>
            </w:r>
          </w:del>
        </w:p>
        <w:p w:rsidR="00AC544B" w:rsidDel="00641824" w:rsidRDefault="00AC544B">
          <w:pPr>
            <w:pStyle w:val="TOC2"/>
            <w:tabs>
              <w:tab w:val="left" w:pos="1260"/>
            </w:tabs>
            <w:rPr>
              <w:del w:id="430" w:author="Stanley Mike-RMPE01" w:date="2017-05-25T08:20:00Z"/>
              <w:rFonts w:asciiTheme="minorHAnsi" w:hAnsiTheme="minorHAnsi"/>
            </w:rPr>
          </w:pPr>
          <w:del w:id="431" w:author="Stanley Mike-RMPE01" w:date="2017-05-25T08:20:00Z">
            <w:r w:rsidRPr="00641824" w:rsidDel="00641824">
              <w:rPr>
                <w:rPrChange w:id="432" w:author="Stanley Mike-RMPE01" w:date="2017-05-25T08:20:00Z">
                  <w:rPr>
                    <w:rStyle w:val="Hyperlink"/>
                  </w:rPr>
                </w:rPrChange>
              </w:rPr>
              <w:delText>5.2</w:delText>
            </w:r>
            <w:r w:rsidDel="00641824">
              <w:rPr>
                <w:rFonts w:asciiTheme="minorHAnsi" w:hAnsiTheme="minorHAnsi"/>
              </w:rPr>
              <w:tab/>
            </w:r>
            <w:r w:rsidRPr="00641824" w:rsidDel="00641824">
              <w:rPr>
                <w:rPrChange w:id="433" w:author="Stanley Mike-RMPE01" w:date="2017-05-25T08:20:00Z">
                  <w:rPr>
                    <w:rStyle w:val="Hyperlink"/>
                  </w:rPr>
                </w:rPrChange>
              </w:rPr>
              <w:delText>Computation Metrics</w:delText>
            </w:r>
            <w:r w:rsidDel="00641824">
              <w:rPr>
                <w:webHidden/>
              </w:rPr>
              <w:tab/>
            </w:r>
          </w:del>
          <w:del w:id="434" w:author="Stanley Mike-RMPE01" w:date="2017-05-24T08:04:00Z">
            <w:r w:rsidR="00481D8A" w:rsidDel="002E0BB9">
              <w:rPr>
                <w:webHidden/>
              </w:rPr>
              <w:delText>23</w:delText>
            </w:r>
          </w:del>
        </w:p>
        <w:p w:rsidR="00AC544B" w:rsidDel="00641824" w:rsidRDefault="00AC544B">
          <w:pPr>
            <w:pStyle w:val="TOC3"/>
            <w:tabs>
              <w:tab w:val="left" w:pos="1320"/>
            </w:tabs>
            <w:rPr>
              <w:del w:id="435" w:author="Stanley Mike-RMPE01" w:date="2017-05-25T08:20:00Z"/>
              <w:rFonts w:asciiTheme="minorHAnsi" w:hAnsiTheme="minorHAnsi"/>
              <w:sz w:val="22"/>
            </w:rPr>
          </w:pPr>
          <w:del w:id="436" w:author="Stanley Mike-RMPE01" w:date="2017-05-25T08:20:00Z">
            <w:r w:rsidRPr="00641824" w:rsidDel="00641824">
              <w:rPr>
                <w:rPrChange w:id="437" w:author="Stanley Mike-RMPE01" w:date="2017-05-25T08:20:00Z">
                  <w:rPr>
                    <w:rStyle w:val="Hyperlink"/>
                  </w:rPr>
                </w:rPrChange>
              </w:rPr>
              <w:delText>5.2.1</w:delText>
            </w:r>
            <w:r w:rsidDel="00641824">
              <w:rPr>
                <w:rFonts w:asciiTheme="minorHAnsi" w:hAnsiTheme="minorHAnsi"/>
                <w:sz w:val="22"/>
              </w:rPr>
              <w:tab/>
            </w:r>
            <w:r w:rsidRPr="00641824" w:rsidDel="00641824">
              <w:rPr>
                <w:rPrChange w:id="438" w:author="Stanley Mike-RMPE01" w:date="2017-05-25T08:20:00Z">
                  <w:rPr>
                    <w:rStyle w:val="Hyperlink"/>
                  </w:rPr>
                </w:rPrChange>
              </w:rPr>
              <w:delText>Clock Cycles</w:delText>
            </w:r>
            <w:r w:rsidDel="00641824">
              <w:rPr>
                <w:webHidden/>
              </w:rPr>
              <w:tab/>
            </w:r>
          </w:del>
          <w:del w:id="439" w:author="Stanley Mike-RMPE01" w:date="2017-05-24T08:04:00Z">
            <w:r w:rsidR="00481D8A" w:rsidDel="002E0BB9">
              <w:rPr>
                <w:webHidden/>
              </w:rPr>
              <w:delText>23</w:delText>
            </w:r>
          </w:del>
        </w:p>
        <w:p w:rsidR="00AC544B" w:rsidDel="00641824" w:rsidRDefault="00AC544B">
          <w:pPr>
            <w:pStyle w:val="TOC3"/>
            <w:tabs>
              <w:tab w:val="left" w:pos="1320"/>
            </w:tabs>
            <w:rPr>
              <w:del w:id="440" w:author="Stanley Mike-RMPE01" w:date="2017-05-25T08:20:00Z"/>
              <w:rFonts w:asciiTheme="minorHAnsi" w:hAnsiTheme="minorHAnsi"/>
              <w:sz w:val="22"/>
            </w:rPr>
          </w:pPr>
          <w:del w:id="441" w:author="Stanley Mike-RMPE01" w:date="2017-05-25T08:20:00Z">
            <w:r w:rsidRPr="00641824" w:rsidDel="00641824">
              <w:rPr>
                <w:rPrChange w:id="442" w:author="Stanley Mike-RMPE01" w:date="2017-05-25T08:20:00Z">
                  <w:rPr>
                    <w:rStyle w:val="Hyperlink"/>
                  </w:rPr>
                </w:rPrChange>
              </w:rPr>
              <w:delText>5.2.2</w:delText>
            </w:r>
            <w:r w:rsidDel="00641824">
              <w:rPr>
                <w:rFonts w:asciiTheme="minorHAnsi" w:hAnsiTheme="minorHAnsi"/>
                <w:sz w:val="22"/>
              </w:rPr>
              <w:tab/>
            </w:r>
            <w:r w:rsidRPr="00641824" w:rsidDel="00641824">
              <w:rPr>
                <w:rPrChange w:id="443" w:author="Stanley Mike-RMPE01" w:date="2017-05-25T08:20:00Z">
                  <w:rPr>
                    <w:rStyle w:val="Hyperlink"/>
                  </w:rPr>
                </w:rPrChange>
              </w:rPr>
              <w:delText>Memory Requirements</w:delText>
            </w:r>
            <w:r w:rsidDel="00641824">
              <w:rPr>
                <w:webHidden/>
              </w:rPr>
              <w:tab/>
            </w:r>
          </w:del>
          <w:del w:id="444" w:author="Stanley Mike-RMPE01" w:date="2017-05-24T08:04:00Z">
            <w:r w:rsidR="00481D8A" w:rsidDel="002E0BB9">
              <w:rPr>
                <w:webHidden/>
              </w:rPr>
              <w:delText>23</w:delText>
            </w:r>
          </w:del>
        </w:p>
        <w:p w:rsidR="00AC544B" w:rsidDel="00641824" w:rsidRDefault="00AC544B">
          <w:pPr>
            <w:pStyle w:val="TOC3"/>
            <w:tabs>
              <w:tab w:val="left" w:pos="1320"/>
            </w:tabs>
            <w:rPr>
              <w:del w:id="445" w:author="Stanley Mike-RMPE01" w:date="2017-05-25T08:20:00Z"/>
              <w:rFonts w:asciiTheme="minorHAnsi" w:hAnsiTheme="minorHAnsi"/>
              <w:sz w:val="22"/>
            </w:rPr>
          </w:pPr>
          <w:del w:id="446" w:author="Stanley Mike-RMPE01" w:date="2017-05-25T08:20:00Z">
            <w:r w:rsidRPr="00641824" w:rsidDel="00641824">
              <w:rPr>
                <w:rPrChange w:id="447" w:author="Stanley Mike-RMPE01" w:date="2017-05-25T08:20:00Z">
                  <w:rPr>
                    <w:rStyle w:val="Hyperlink"/>
                  </w:rPr>
                </w:rPrChange>
              </w:rPr>
              <w:delText>5.2.3</w:delText>
            </w:r>
            <w:r w:rsidDel="00641824">
              <w:rPr>
                <w:rFonts w:asciiTheme="minorHAnsi" w:hAnsiTheme="minorHAnsi"/>
                <w:sz w:val="22"/>
              </w:rPr>
              <w:tab/>
            </w:r>
            <w:r w:rsidRPr="00641824" w:rsidDel="00641824">
              <w:rPr>
                <w:rPrChange w:id="448" w:author="Stanley Mike-RMPE01" w:date="2017-05-25T08:20:00Z">
                  <w:rPr>
                    <w:rStyle w:val="Hyperlink"/>
                  </w:rPr>
                </w:rPrChange>
              </w:rPr>
              <w:delText>Intent</w:delText>
            </w:r>
            <w:r w:rsidDel="00641824">
              <w:rPr>
                <w:webHidden/>
              </w:rPr>
              <w:tab/>
            </w:r>
          </w:del>
          <w:del w:id="449" w:author="Stanley Mike-RMPE01" w:date="2017-05-24T08:04:00Z">
            <w:r w:rsidR="00481D8A" w:rsidDel="002E0BB9">
              <w:rPr>
                <w:webHidden/>
              </w:rPr>
              <w:delText>23</w:delText>
            </w:r>
          </w:del>
        </w:p>
        <w:p w:rsidR="00AC544B" w:rsidDel="00641824" w:rsidRDefault="00AC544B">
          <w:pPr>
            <w:pStyle w:val="TOC3"/>
            <w:tabs>
              <w:tab w:val="left" w:pos="1320"/>
            </w:tabs>
            <w:rPr>
              <w:del w:id="450" w:author="Stanley Mike-RMPE01" w:date="2017-05-25T08:20:00Z"/>
              <w:rFonts w:asciiTheme="minorHAnsi" w:hAnsiTheme="minorHAnsi"/>
              <w:sz w:val="22"/>
            </w:rPr>
          </w:pPr>
          <w:del w:id="451" w:author="Stanley Mike-RMPE01" w:date="2017-05-25T08:20:00Z">
            <w:r w:rsidRPr="00641824" w:rsidDel="00641824">
              <w:rPr>
                <w:rPrChange w:id="452" w:author="Stanley Mike-RMPE01" w:date="2017-05-25T08:20:00Z">
                  <w:rPr>
                    <w:rStyle w:val="Hyperlink"/>
                  </w:rPr>
                </w:rPrChange>
              </w:rPr>
              <w:delText>5.2.4</w:delText>
            </w:r>
            <w:r w:rsidDel="00641824">
              <w:rPr>
                <w:rFonts w:asciiTheme="minorHAnsi" w:hAnsiTheme="minorHAnsi"/>
                <w:sz w:val="22"/>
              </w:rPr>
              <w:tab/>
            </w:r>
            <w:r w:rsidRPr="00641824" w:rsidDel="00641824">
              <w:rPr>
                <w:rPrChange w:id="453" w:author="Stanley Mike-RMPE01" w:date="2017-05-25T08:20:00Z">
                  <w:rPr>
                    <w:rStyle w:val="Hyperlink"/>
                  </w:rPr>
                </w:rPrChange>
              </w:rPr>
              <w:delText>Procedure</w:delText>
            </w:r>
            <w:r w:rsidDel="00641824">
              <w:rPr>
                <w:webHidden/>
              </w:rPr>
              <w:tab/>
            </w:r>
          </w:del>
          <w:del w:id="454" w:author="Stanley Mike-RMPE01" w:date="2017-05-24T08:04:00Z">
            <w:r w:rsidR="00481D8A" w:rsidDel="002E0BB9">
              <w:rPr>
                <w:webHidden/>
              </w:rPr>
              <w:delText>23</w:delText>
            </w:r>
          </w:del>
        </w:p>
        <w:p w:rsidR="00AC544B" w:rsidDel="00641824" w:rsidRDefault="00AC544B">
          <w:pPr>
            <w:pStyle w:val="TOC3"/>
            <w:tabs>
              <w:tab w:val="left" w:pos="1320"/>
            </w:tabs>
            <w:rPr>
              <w:del w:id="455" w:author="Stanley Mike-RMPE01" w:date="2017-05-25T08:20:00Z"/>
              <w:rFonts w:asciiTheme="minorHAnsi" w:hAnsiTheme="minorHAnsi"/>
              <w:sz w:val="22"/>
            </w:rPr>
          </w:pPr>
          <w:del w:id="456" w:author="Stanley Mike-RMPE01" w:date="2017-05-25T08:20:00Z">
            <w:r w:rsidRPr="00641824" w:rsidDel="00641824">
              <w:rPr>
                <w:rPrChange w:id="457" w:author="Stanley Mike-RMPE01" w:date="2017-05-25T08:20:00Z">
                  <w:rPr>
                    <w:rStyle w:val="Hyperlink"/>
                  </w:rPr>
                </w:rPrChange>
              </w:rPr>
              <w:delText>5.2.5</w:delText>
            </w:r>
            <w:r w:rsidDel="00641824">
              <w:rPr>
                <w:rFonts w:asciiTheme="minorHAnsi" w:hAnsiTheme="minorHAnsi"/>
                <w:sz w:val="22"/>
              </w:rPr>
              <w:tab/>
            </w:r>
            <w:r w:rsidRPr="00641824" w:rsidDel="00641824">
              <w:rPr>
                <w:rPrChange w:id="458" w:author="Stanley Mike-RMPE01" w:date="2017-05-25T08:20:00Z">
                  <w:rPr>
                    <w:rStyle w:val="Hyperlink"/>
                  </w:rPr>
                </w:rPrChange>
              </w:rPr>
              <w:delText>Results</w:delText>
            </w:r>
            <w:r w:rsidDel="00641824">
              <w:rPr>
                <w:webHidden/>
              </w:rPr>
              <w:tab/>
            </w:r>
          </w:del>
          <w:del w:id="459" w:author="Stanley Mike-RMPE01" w:date="2017-05-24T08:04:00Z">
            <w:r w:rsidR="00481D8A" w:rsidDel="002E0BB9">
              <w:rPr>
                <w:webHidden/>
              </w:rPr>
              <w:delText>24</w:delText>
            </w:r>
          </w:del>
        </w:p>
        <w:p w:rsidR="00AC544B" w:rsidDel="00641824" w:rsidRDefault="00AC544B">
          <w:pPr>
            <w:pStyle w:val="TOC2"/>
            <w:tabs>
              <w:tab w:val="left" w:pos="1260"/>
            </w:tabs>
            <w:rPr>
              <w:del w:id="460" w:author="Stanley Mike-RMPE01" w:date="2017-05-25T08:20:00Z"/>
              <w:rFonts w:asciiTheme="minorHAnsi" w:hAnsiTheme="minorHAnsi"/>
            </w:rPr>
          </w:pPr>
          <w:del w:id="461" w:author="Stanley Mike-RMPE01" w:date="2017-05-25T08:20:00Z">
            <w:r w:rsidRPr="00641824" w:rsidDel="00641824">
              <w:rPr>
                <w:rPrChange w:id="462" w:author="Stanley Mike-RMPE01" w:date="2017-05-25T08:20:00Z">
                  <w:rPr>
                    <w:rStyle w:val="Hyperlink"/>
                  </w:rPr>
                </w:rPrChange>
              </w:rPr>
              <w:delText>5.3</w:delText>
            </w:r>
            <w:r w:rsidDel="00641824">
              <w:rPr>
                <w:rFonts w:asciiTheme="minorHAnsi" w:hAnsiTheme="minorHAnsi"/>
              </w:rPr>
              <w:tab/>
            </w:r>
            <w:r w:rsidRPr="00641824" w:rsidDel="00641824">
              <w:rPr>
                <w:rPrChange w:id="463" w:author="Stanley Mike-RMPE01" w:date="2017-05-25T08:20:00Z">
                  <w:rPr>
                    <w:rStyle w:val="Hyperlink"/>
                  </w:rPr>
                </w:rPrChange>
              </w:rPr>
              <w:delText>Magnetic Calibration</w:delText>
            </w:r>
            <w:r w:rsidDel="00641824">
              <w:rPr>
                <w:webHidden/>
              </w:rPr>
              <w:tab/>
            </w:r>
          </w:del>
          <w:del w:id="464" w:author="Stanley Mike-RMPE01" w:date="2017-05-24T08:04:00Z">
            <w:r w:rsidR="00481D8A" w:rsidDel="002E0BB9">
              <w:rPr>
                <w:webHidden/>
              </w:rPr>
              <w:delText>24</w:delText>
            </w:r>
          </w:del>
        </w:p>
        <w:p w:rsidR="00AC544B" w:rsidDel="00641824" w:rsidRDefault="00AC544B">
          <w:pPr>
            <w:pStyle w:val="TOC3"/>
            <w:tabs>
              <w:tab w:val="left" w:pos="1320"/>
            </w:tabs>
            <w:rPr>
              <w:del w:id="465" w:author="Stanley Mike-RMPE01" w:date="2017-05-25T08:20:00Z"/>
              <w:rFonts w:asciiTheme="minorHAnsi" w:hAnsiTheme="minorHAnsi"/>
              <w:sz w:val="22"/>
            </w:rPr>
          </w:pPr>
          <w:del w:id="466" w:author="Stanley Mike-RMPE01" w:date="2017-05-25T08:20:00Z">
            <w:r w:rsidRPr="00641824" w:rsidDel="00641824">
              <w:rPr>
                <w:rPrChange w:id="467" w:author="Stanley Mike-RMPE01" w:date="2017-05-25T08:20:00Z">
                  <w:rPr>
                    <w:rStyle w:val="Hyperlink"/>
                  </w:rPr>
                </w:rPrChange>
              </w:rPr>
              <w:delText>5.3.1</w:delText>
            </w:r>
            <w:r w:rsidDel="00641824">
              <w:rPr>
                <w:rFonts w:asciiTheme="minorHAnsi" w:hAnsiTheme="minorHAnsi"/>
                <w:sz w:val="22"/>
              </w:rPr>
              <w:tab/>
            </w:r>
            <w:r w:rsidRPr="00641824" w:rsidDel="00641824">
              <w:rPr>
                <w:rPrChange w:id="468" w:author="Stanley Mike-RMPE01" w:date="2017-05-25T08:20:00Z">
                  <w:rPr>
                    <w:rStyle w:val="Hyperlink"/>
                  </w:rPr>
                </w:rPrChange>
              </w:rPr>
              <w:delText>Background</w:delText>
            </w:r>
            <w:r w:rsidDel="00641824">
              <w:rPr>
                <w:webHidden/>
              </w:rPr>
              <w:tab/>
            </w:r>
          </w:del>
          <w:del w:id="469" w:author="Stanley Mike-RMPE01" w:date="2017-05-24T08:04:00Z">
            <w:r w:rsidR="00481D8A" w:rsidDel="002E0BB9">
              <w:rPr>
                <w:webHidden/>
              </w:rPr>
              <w:delText>24</w:delText>
            </w:r>
          </w:del>
        </w:p>
        <w:p w:rsidR="00AC544B" w:rsidDel="00641824" w:rsidRDefault="00AC544B">
          <w:pPr>
            <w:pStyle w:val="TOC3"/>
            <w:tabs>
              <w:tab w:val="left" w:pos="1320"/>
            </w:tabs>
            <w:rPr>
              <w:del w:id="470" w:author="Stanley Mike-RMPE01" w:date="2017-05-25T08:20:00Z"/>
              <w:rFonts w:asciiTheme="minorHAnsi" w:hAnsiTheme="minorHAnsi"/>
              <w:sz w:val="22"/>
            </w:rPr>
          </w:pPr>
          <w:del w:id="471" w:author="Stanley Mike-RMPE01" w:date="2017-05-25T08:20:00Z">
            <w:r w:rsidRPr="00641824" w:rsidDel="00641824">
              <w:rPr>
                <w:rPrChange w:id="472" w:author="Stanley Mike-RMPE01" w:date="2017-05-25T08:20:00Z">
                  <w:rPr>
                    <w:rStyle w:val="Hyperlink"/>
                  </w:rPr>
                </w:rPrChange>
              </w:rPr>
              <w:delText>5.3.2</w:delText>
            </w:r>
            <w:r w:rsidDel="00641824">
              <w:rPr>
                <w:rFonts w:asciiTheme="minorHAnsi" w:hAnsiTheme="minorHAnsi"/>
                <w:sz w:val="22"/>
              </w:rPr>
              <w:tab/>
            </w:r>
            <w:r w:rsidRPr="00641824" w:rsidDel="00641824">
              <w:rPr>
                <w:rPrChange w:id="473" w:author="Stanley Mike-RMPE01" w:date="2017-05-25T08:20:00Z">
                  <w:rPr>
                    <w:rStyle w:val="Hyperlink"/>
                  </w:rPr>
                </w:rPrChange>
              </w:rPr>
              <w:delText>The Magnetic Buffer</w:delText>
            </w:r>
            <w:r w:rsidDel="00641824">
              <w:rPr>
                <w:webHidden/>
              </w:rPr>
              <w:tab/>
            </w:r>
          </w:del>
          <w:del w:id="474" w:author="Stanley Mike-RMPE01" w:date="2017-05-24T08:04:00Z">
            <w:r w:rsidR="00481D8A" w:rsidDel="002E0BB9">
              <w:rPr>
                <w:webHidden/>
              </w:rPr>
              <w:delText>25</w:delText>
            </w:r>
          </w:del>
        </w:p>
        <w:p w:rsidR="00AC544B" w:rsidDel="00641824" w:rsidRDefault="00AC544B">
          <w:pPr>
            <w:pStyle w:val="TOC2"/>
            <w:tabs>
              <w:tab w:val="left" w:pos="1260"/>
            </w:tabs>
            <w:rPr>
              <w:del w:id="475" w:author="Stanley Mike-RMPE01" w:date="2017-05-25T08:20:00Z"/>
              <w:rFonts w:asciiTheme="minorHAnsi" w:hAnsiTheme="minorHAnsi"/>
            </w:rPr>
          </w:pPr>
          <w:del w:id="476" w:author="Stanley Mike-RMPE01" w:date="2017-05-25T08:20:00Z">
            <w:r w:rsidRPr="00641824" w:rsidDel="00641824">
              <w:rPr>
                <w:rPrChange w:id="477" w:author="Stanley Mike-RMPE01" w:date="2017-05-25T08:20:00Z">
                  <w:rPr>
                    <w:rStyle w:val="Hyperlink"/>
                  </w:rPr>
                </w:rPrChange>
              </w:rPr>
              <w:delText>5.4</w:delText>
            </w:r>
            <w:r w:rsidDel="00641824">
              <w:rPr>
                <w:rFonts w:asciiTheme="minorHAnsi" w:hAnsiTheme="minorHAnsi"/>
              </w:rPr>
              <w:tab/>
            </w:r>
            <w:r w:rsidRPr="00641824" w:rsidDel="00641824">
              <w:rPr>
                <w:rPrChange w:id="478" w:author="Stanley Mike-RMPE01" w:date="2017-05-25T08:20:00Z">
                  <w:rPr>
                    <w:rStyle w:val="Hyperlink"/>
                  </w:rPr>
                </w:rPrChange>
              </w:rPr>
              <w:delText>Compass Heading Accuracy</w:delText>
            </w:r>
            <w:r w:rsidDel="00641824">
              <w:rPr>
                <w:webHidden/>
              </w:rPr>
              <w:tab/>
            </w:r>
          </w:del>
          <w:del w:id="479" w:author="Stanley Mike-RMPE01" w:date="2017-05-24T08:04:00Z">
            <w:r w:rsidR="00481D8A" w:rsidDel="002E0BB9">
              <w:rPr>
                <w:webHidden/>
              </w:rPr>
              <w:delText>26</w:delText>
            </w:r>
          </w:del>
        </w:p>
        <w:p w:rsidR="00AC544B" w:rsidDel="00641824" w:rsidRDefault="00AC544B">
          <w:pPr>
            <w:pStyle w:val="TOC3"/>
            <w:tabs>
              <w:tab w:val="left" w:pos="1320"/>
            </w:tabs>
            <w:rPr>
              <w:del w:id="480" w:author="Stanley Mike-RMPE01" w:date="2017-05-25T08:20:00Z"/>
              <w:rFonts w:asciiTheme="minorHAnsi" w:hAnsiTheme="minorHAnsi"/>
              <w:sz w:val="22"/>
            </w:rPr>
          </w:pPr>
          <w:del w:id="481" w:author="Stanley Mike-RMPE01" w:date="2017-05-25T08:20:00Z">
            <w:r w:rsidRPr="00641824" w:rsidDel="00641824">
              <w:rPr>
                <w:rPrChange w:id="482" w:author="Stanley Mike-RMPE01" w:date="2017-05-25T08:20:00Z">
                  <w:rPr>
                    <w:rStyle w:val="Hyperlink"/>
                  </w:rPr>
                </w:rPrChange>
              </w:rPr>
              <w:delText>5.4.1</w:delText>
            </w:r>
            <w:r w:rsidDel="00641824">
              <w:rPr>
                <w:rFonts w:asciiTheme="minorHAnsi" w:hAnsiTheme="minorHAnsi"/>
                <w:sz w:val="22"/>
              </w:rPr>
              <w:tab/>
            </w:r>
            <w:r w:rsidRPr="00641824" w:rsidDel="00641824">
              <w:rPr>
                <w:rPrChange w:id="483" w:author="Stanley Mike-RMPE01" w:date="2017-05-25T08:20:00Z">
                  <w:rPr>
                    <w:rStyle w:val="Hyperlink"/>
                  </w:rPr>
                </w:rPrChange>
              </w:rPr>
              <w:delText>Test Intent</w:delText>
            </w:r>
            <w:r w:rsidDel="00641824">
              <w:rPr>
                <w:webHidden/>
              </w:rPr>
              <w:tab/>
            </w:r>
          </w:del>
          <w:del w:id="484" w:author="Stanley Mike-RMPE01" w:date="2017-05-24T08:04:00Z">
            <w:r w:rsidR="00481D8A" w:rsidDel="002E0BB9">
              <w:rPr>
                <w:webHidden/>
              </w:rPr>
              <w:delText>26</w:delText>
            </w:r>
          </w:del>
        </w:p>
        <w:p w:rsidR="00AC544B" w:rsidDel="00641824" w:rsidRDefault="00AC544B">
          <w:pPr>
            <w:pStyle w:val="TOC3"/>
            <w:tabs>
              <w:tab w:val="left" w:pos="1320"/>
            </w:tabs>
            <w:rPr>
              <w:del w:id="485" w:author="Stanley Mike-RMPE01" w:date="2017-05-25T08:20:00Z"/>
              <w:rFonts w:asciiTheme="minorHAnsi" w:hAnsiTheme="minorHAnsi"/>
              <w:sz w:val="22"/>
            </w:rPr>
          </w:pPr>
          <w:del w:id="486" w:author="Stanley Mike-RMPE01" w:date="2017-05-25T08:20:00Z">
            <w:r w:rsidRPr="00641824" w:rsidDel="00641824">
              <w:rPr>
                <w:rPrChange w:id="487" w:author="Stanley Mike-RMPE01" w:date="2017-05-25T08:20:00Z">
                  <w:rPr>
                    <w:rStyle w:val="Hyperlink"/>
                  </w:rPr>
                </w:rPrChange>
              </w:rPr>
              <w:delText>5.4.2</w:delText>
            </w:r>
            <w:r w:rsidDel="00641824">
              <w:rPr>
                <w:rFonts w:asciiTheme="minorHAnsi" w:hAnsiTheme="minorHAnsi"/>
                <w:sz w:val="22"/>
              </w:rPr>
              <w:tab/>
            </w:r>
            <w:r w:rsidRPr="00641824" w:rsidDel="00641824">
              <w:rPr>
                <w:rPrChange w:id="488" w:author="Stanley Mike-RMPE01" w:date="2017-05-25T08:20:00Z">
                  <w:rPr>
                    <w:rStyle w:val="Hyperlink"/>
                  </w:rPr>
                </w:rPrChange>
              </w:rPr>
              <w:delText>Procedure</w:delText>
            </w:r>
            <w:r w:rsidDel="00641824">
              <w:rPr>
                <w:webHidden/>
              </w:rPr>
              <w:tab/>
            </w:r>
          </w:del>
          <w:del w:id="489" w:author="Stanley Mike-RMPE01" w:date="2017-05-24T08:04:00Z">
            <w:r w:rsidR="00481D8A" w:rsidDel="002E0BB9">
              <w:rPr>
                <w:webHidden/>
              </w:rPr>
              <w:delText>27</w:delText>
            </w:r>
          </w:del>
        </w:p>
        <w:p w:rsidR="00AC544B" w:rsidDel="00641824" w:rsidRDefault="00AC544B">
          <w:pPr>
            <w:pStyle w:val="TOC3"/>
            <w:tabs>
              <w:tab w:val="left" w:pos="1320"/>
            </w:tabs>
            <w:rPr>
              <w:del w:id="490" w:author="Stanley Mike-RMPE01" w:date="2017-05-25T08:20:00Z"/>
              <w:rFonts w:asciiTheme="minorHAnsi" w:hAnsiTheme="minorHAnsi"/>
              <w:sz w:val="22"/>
            </w:rPr>
          </w:pPr>
          <w:del w:id="491" w:author="Stanley Mike-RMPE01" w:date="2017-05-25T08:20:00Z">
            <w:r w:rsidRPr="00641824" w:rsidDel="00641824">
              <w:rPr>
                <w:rPrChange w:id="492" w:author="Stanley Mike-RMPE01" w:date="2017-05-25T08:20:00Z">
                  <w:rPr>
                    <w:rStyle w:val="Hyperlink"/>
                  </w:rPr>
                </w:rPrChange>
              </w:rPr>
              <w:delText>5.4.3</w:delText>
            </w:r>
            <w:r w:rsidDel="00641824">
              <w:rPr>
                <w:rFonts w:asciiTheme="minorHAnsi" w:hAnsiTheme="minorHAnsi"/>
                <w:sz w:val="22"/>
              </w:rPr>
              <w:tab/>
            </w:r>
            <w:r w:rsidRPr="00641824" w:rsidDel="00641824">
              <w:rPr>
                <w:rPrChange w:id="493" w:author="Stanley Mike-RMPE01" w:date="2017-05-25T08:20:00Z">
                  <w:rPr>
                    <w:rStyle w:val="Hyperlink"/>
                  </w:rPr>
                </w:rPrChange>
              </w:rPr>
              <w:delText>Results</w:delText>
            </w:r>
            <w:r w:rsidDel="00641824">
              <w:rPr>
                <w:webHidden/>
              </w:rPr>
              <w:tab/>
            </w:r>
          </w:del>
          <w:del w:id="494" w:author="Stanley Mike-RMPE01" w:date="2017-05-24T08:04:00Z">
            <w:r w:rsidR="00481D8A" w:rsidDel="002E0BB9">
              <w:rPr>
                <w:webHidden/>
              </w:rPr>
              <w:delText>27</w:delText>
            </w:r>
          </w:del>
        </w:p>
        <w:p w:rsidR="00AC544B" w:rsidDel="00641824" w:rsidRDefault="00AC544B">
          <w:pPr>
            <w:pStyle w:val="TOC3"/>
            <w:tabs>
              <w:tab w:val="left" w:pos="1320"/>
            </w:tabs>
            <w:rPr>
              <w:del w:id="495" w:author="Stanley Mike-RMPE01" w:date="2017-05-25T08:20:00Z"/>
              <w:rFonts w:asciiTheme="minorHAnsi" w:hAnsiTheme="minorHAnsi"/>
              <w:sz w:val="22"/>
            </w:rPr>
          </w:pPr>
          <w:del w:id="496" w:author="Stanley Mike-RMPE01" w:date="2017-05-25T08:20:00Z">
            <w:r w:rsidRPr="00641824" w:rsidDel="00641824">
              <w:rPr>
                <w:rPrChange w:id="497" w:author="Stanley Mike-RMPE01" w:date="2017-05-25T08:20:00Z">
                  <w:rPr>
                    <w:rStyle w:val="Hyperlink"/>
                  </w:rPr>
                </w:rPrChange>
              </w:rPr>
              <w:delText>5.4.4</w:delText>
            </w:r>
            <w:r w:rsidDel="00641824">
              <w:rPr>
                <w:rFonts w:asciiTheme="minorHAnsi" w:hAnsiTheme="minorHAnsi"/>
                <w:sz w:val="22"/>
              </w:rPr>
              <w:tab/>
            </w:r>
            <w:r w:rsidRPr="00641824" w:rsidDel="00641824">
              <w:rPr>
                <w:rPrChange w:id="498" w:author="Stanley Mike-RMPE01" w:date="2017-05-25T08:20:00Z">
                  <w:rPr>
                    <w:rStyle w:val="Hyperlink"/>
                  </w:rPr>
                </w:rPrChange>
              </w:rPr>
              <w:delText>eCompass Considerations</w:delText>
            </w:r>
            <w:r w:rsidDel="00641824">
              <w:rPr>
                <w:webHidden/>
              </w:rPr>
              <w:tab/>
            </w:r>
          </w:del>
          <w:del w:id="499" w:author="Stanley Mike-RMPE01" w:date="2017-05-24T08:04:00Z">
            <w:r w:rsidR="00481D8A" w:rsidDel="002E0BB9">
              <w:rPr>
                <w:webHidden/>
              </w:rPr>
              <w:delText>28</w:delText>
            </w:r>
          </w:del>
        </w:p>
        <w:p w:rsidR="00AC544B" w:rsidDel="00641824" w:rsidRDefault="00AC544B">
          <w:pPr>
            <w:pStyle w:val="TOC3"/>
            <w:tabs>
              <w:tab w:val="left" w:pos="1320"/>
            </w:tabs>
            <w:rPr>
              <w:del w:id="500" w:author="Stanley Mike-RMPE01" w:date="2017-05-25T08:20:00Z"/>
              <w:rFonts w:asciiTheme="minorHAnsi" w:hAnsiTheme="minorHAnsi"/>
              <w:sz w:val="22"/>
            </w:rPr>
          </w:pPr>
          <w:del w:id="501" w:author="Stanley Mike-RMPE01" w:date="2017-05-25T08:20:00Z">
            <w:r w:rsidRPr="00641824" w:rsidDel="00641824">
              <w:rPr>
                <w:rPrChange w:id="502" w:author="Stanley Mike-RMPE01" w:date="2017-05-25T08:20:00Z">
                  <w:rPr>
                    <w:rStyle w:val="Hyperlink"/>
                  </w:rPr>
                </w:rPrChange>
              </w:rPr>
              <w:delText>5.4.5</w:delText>
            </w:r>
            <w:r w:rsidDel="00641824">
              <w:rPr>
                <w:rFonts w:asciiTheme="minorHAnsi" w:hAnsiTheme="minorHAnsi"/>
                <w:sz w:val="22"/>
              </w:rPr>
              <w:tab/>
            </w:r>
            <w:r w:rsidRPr="00641824" w:rsidDel="00641824">
              <w:rPr>
                <w:rPrChange w:id="503" w:author="Stanley Mike-RMPE01" w:date="2017-05-25T08:20:00Z">
                  <w:rPr>
                    <w:rStyle w:val="Hyperlink"/>
                  </w:rPr>
                </w:rPrChange>
              </w:rPr>
              <w:delText>9-axis Compass Heading</w:delText>
            </w:r>
            <w:r w:rsidDel="00641824">
              <w:rPr>
                <w:webHidden/>
              </w:rPr>
              <w:tab/>
            </w:r>
          </w:del>
          <w:del w:id="504" w:author="Stanley Mike-RMPE01" w:date="2017-05-24T08:04:00Z">
            <w:r w:rsidR="00481D8A" w:rsidDel="002E0BB9">
              <w:rPr>
                <w:webHidden/>
              </w:rPr>
              <w:delText>29</w:delText>
            </w:r>
          </w:del>
        </w:p>
        <w:p w:rsidR="00AC544B" w:rsidDel="00641824" w:rsidRDefault="00AC544B">
          <w:pPr>
            <w:pStyle w:val="TOC2"/>
            <w:tabs>
              <w:tab w:val="left" w:pos="1260"/>
            </w:tabs>
            <w:rPr>
              <w:del w:id="505" w:author="Stanley Mike-RMPE01" w:date="2017-05-25T08:20:00Z"/>
              <w:rFonts w:asciiTheme="minorHAnsi" w:hAnsiTheme="minorHAnsi"/>
            </w:rPr>
          </w:pPr>
          <w:del w:id="506" w:author="Stanley Mike-RMPE01" w:date="2017-05-25T08:20:00Z">
            <w:r w:rsidRPr="00641824" w:rsidDel="00641824">
              <w:rPr>
                <w:rPrChange w:id="507" w:author="Stanley Mike-RMPE01" w:date="2017-05-25T08:20:00Z">
                  <w:rPr>
                    <w:rStyle w:val="Hyperlink"/>
                  </w:rPr>
                </w:rPrChange>
              </w:rPr>
              <w:delText>5.5</w:delText>
            </w:r>
            <w:r w:rsidDel="00641824">
              <w:rPr>
                <w:rFonts w:asciiTheme="minorHAnsi" w:hAnsiTheme="minorHAnsi"/>
              </w:rPr>
              <w:tab/>
            </w:r>
            <w:r w:rsidRPr="00641824" w:rsidDel="00641824">
              <w:rPr>
                <w:rPrChange w:id="508" w:author="Stanley Mike-RMPE01" w:date="2017-05-25T08:20:00Z">
                  <w:rPr>
                    <w:rStyle w:val="Hyperlink"/>
                  </w:rPr>
                </w:rPrChange>
              </w:rPr>
              <w:delText>Orientation Error Sensitivity to Magnetic Interference</w:delText>
            </w:r>
            <w:r w:rsidDel="00641824">
              <w:rPr>
                <w:webHidden/>
              </w:rPr>
              <w:tab/>
            </w:r>
          </w:del>
          <w:del w:id="509" w:author="Stanley Mike-RMPE01" w:date="2017-05-24T08:04:00Z">
            <w:r w:rsidR="00481D8A" w:rsidDel="002E0BB9">
              <w:rPr>
                <w:webHidden/>
              </w:rPr>
              <w:delText>29</w:delText>
            </w:r>
          </w:del>
        </w:p>
        <w:p w:rsidR="00AC544B" w:rsidDel="00641824" w:rsidRDefault="00AC544B">
          <w:pPr>
            <w:pStyle w:val="TOC3"/>
            <w:tabs>
              <w:tab w:val="left" w:pos="1320"/>
            </w:tabs>
            <w:rPr>
              <w:del w:id="510" w:author="Stanley Mike-RMPE01" w:date="2017-05-25T08:20:00Z"/>
              <w:rFonts w:asciiTheme="minorHAnsi" w:hAnsiTheme="minorHAnsi"/>
              <w:sz w:val="22"/>
            </w:rPr>
          </w:pPr>
          <w:del w:id="511" w:author="Stanley Mike-RMPE01" w:date="2017-05-25T08:20:00Z">
            <w:r w:rsidRPr="00641824" w:rsidDel="00641824">
              <w:rPr>
                <w:rPrChange w:id="512" w:author="Stanley Mike-RMPE01" w:date="2017-05-25T08:20:00Z">
                  <w:rPr>
                    <w:rStyle w:val="Hyperlink"/>
                  </w:rPr>
                </w:rPrChange>
              </w:rPr>
              <w:delText>5.5.1</w:delText>
            </w:r>
            <w:r w:rsidDel="00641824">
              <w:rPr>
                <w:rFonts w:asciiTheme="minorHAnsi" w:hAnsiTheme="minorHAnsi"/>
                <w:sz w:val="22"/>
              </w:rPr>
              <w:tab/>
            </w:r>
            <w:r w:rsidRPr="00641824" w:rsidDel="00641824">
              <w:rPr>
                <w:rPrChange w:id="513" w:author="Stanley Mike-RMPE01" w:date="2017-05-25T08:20:00Z">
                  <w:rPr>
                    <w:rStyle w:val="Hyperlink"/>
                  </w:rPr>
                </w:rPrChange>
              </w:rPr>
              <w:delText>Static Device / Moving Magnet</w:delText>
            </w:r>
            <w:r w:rsidDel="00641824">
              <w:rPr>
                <w:webHidden/>
              </w:rPr>
              <w:tab/>
            </w:r>
          </w:del>
          <w:del w:id="514" w:author="Stanley Mike-RMPE01" w:date="2017-05-24T08:04:00Z">
            <w:r w:rsidR="00481D8A" w:rsidDel="002E0BB9">
              <w:rPr>
                <w:webHidden/>
              </w:rPr>
              <w:delText>29</w:delText>
            </w:r>
          </w:del>
        </w:p>
        <w:p w:rsidR="00AC544B" w:rsidDel="00641824" w:rsidRDefault="00AC544B">
          <w:pPr>
            <w:pStyle w:val="TOC3"/>
            <w:tabs>
              <w:tab w:val="left" w:pos="1320"/>
            </w:tabs>
            <w:rPr>
              <w:del w:id="515" w:author="Stanley Mike-RMPE01" w:date="2017-05-25T08:20:00Z"/>
              <w:rFonts w:asciiTheme="minorHAnsi" w:hAnsiTheme="minorHAnsi"/>
              <w:sz w:val="22"/>
            </w:rPr>
          </w:pPr>
          <w:del w:id="516" w:author="Stanley Mike-RMPE01" w:date="2017-05-25T08:20:00Z">
            <w:r w:rsidRPr="00641824" w:rsidDel="00641824">
              <w:rPr>
                <w:rPrChange w:id="517" w:author="Stanley Mike-RMPE01" w:date="2017-05-25T08:20:00Z">
                  <w:rPr>
                    <w:rStyle w:val="Hyperlink"/>
                  </w:rPr>
                </w:rPrChange>
              </w:rPr>
              <w:delText>5.5.2</w:delText>
            </w:r>
            <w:r w:rsidDel="00641824">
              <w:rPr>
                <w:rFonts w:asciiTheme="minorHAnsi" w:hAnsiTheme="minorHAnsi"/>
                <w:sz w:val="22"/>
              </w:rPr>
              <w:tab/>
            </w:r>
            <w:r w:rsidRPr="00641824" w:rsidDel="00641824">
              <w:rPr>
                <w:rPrChange w:id="518" w:author="Stanley Mike-RMPE01" w:date="2017-05-25T08:20:00Z">
                  <w:rPr>
                    <w:rStyle w:val="Hyperlink"/>
                  </w:rPr>
                </w:rPrChange>
              </w:rPr>
              <w:delText>Moving Device / Static Magnetic Field</w:delText>
            </w:r>
            <w:r w:rsidDel="00641824">
              <w:rPr>
                <w:webHidden/>
              </w:rPr>
              <w:tab/>
            </w:r>
          </w:del>
          <w:del w:id="519" w:author="Stanley Mike-RMPE01" w:date="2017-05-24T08:04:00Z">
            <w:r w:rsidR="00481D8A" w:rsidDel="002E0BB9">
              <w:rPr>
                <w:webHidden/>
              </w:rPr>
              <w:delText>31</w:delText>
            </w:r>
          </w:del>
        </w:p>
        <w:p w:rsidR="00AC544B" w:rsidDel="00641824" w:rsidRDefault="00AC544B">
          <w:pPr>
            <w:pStyle w:val="TOC2"/>
            <w:tabs>
              <w:tab w:val="left" w:pos="1260"/>
            </w:tabs>
            <w:rPr>
              <w:del w:id="520" w:author="Stanley Mike-RMPE01" w:date="2017-05-25T08:20:00Z"/>
              <w:rFonts w:asciiTheme="minorHAnsi" w:hAnsiTheme="minorHAnsi"/>
            </w:rPr>
          </w:pPr>
          <w:del w:id="521" w:author="Stanley Mike-RMPE01" w:date="2017-05-25T08:20:00Z">
            <w:r w:rsidRPr="00641824" w:rsidDel="00641824">
              <w:rPr>
                <w:rPrChange w:id="522" w:author="Stanley Mike-RMPE01" w:date="2017-05-25T08:20:00Z">
                  <w:rPr>
                    <w:rStyle w:val="Hyperlink"/>
                  </w:rPr>
                </w:rPrChange>
              </w:rPr>
              <w:delText>5.6</w:delText>
            </w:r>
            <w:r w:rsidDel="00641824">
              <w:rPr>
                <w:rFonts w:asciiTheme="minorHAnsi" w:hAnsiTheme="minorHAnsi"/>
              </w:rPr>
              <w:tab/>
            </w:r>
            <w:r w:rsidRPr="00641824" w:rsidDel="00641824">
              <w:rPr>
                <w:rPrChange w:id="523" w:author="Stanley Mike-RMPE01" w:date="2017-05-25T08:20:00Z">
                  <w:rPr>
                    <w:rStyle w:val="Hyperlink"/>
                  </w:rPr>
                </w:rPrChange>
              </w:rPr>
              <w:delText>Orientation Error Sensitivity to Linear Acceleration</w:delText>
            </w:r>
            <w:r w:rsidDel="00641824">
              <w:rPr>
                <w:webHidden/>
              </w:rPr>
              <w:tab/>
            </w:r>
          </w:del>
          <w:del w:id="524" w:author="Stanley Mike-RMPE01" w:date="2017-05-24T08:04:00Z">
            <w:r w:rsidR="00481D8A" w:rsidDel="002E0BB9">
              <w:rPr>
                <w:webHidden/>
              </w:rPr>
              <w:delText>32</w:delText>
            </w:r>
          </w:del>
        </w:p>
        <w:p w:rsidR="00AC544B" w:rsidDel="00641824" w:rsidRDefault="00AC544B">
          <w:pPr>
            <w:pStyle w:val="TOC3"/>
            <w:tabs>
              <w:tab w:val="left" w:pos="1320"/>
            </w:tabs>
            <w:rPr>
              <w:del w:id="525" w:author="Stanley Mike-RMPE01" w:date="2017-05-25T08:20:00Z"/>
              <w:rFonts w:asciiTheme="minorHAnsi" w:hAnsiTheme="minorHAnsi"/>
              <w:sz w:val="22"/>
            </w:rPr>
          </w:pPr>
          <w:del w:id="526" w:author="Stanley Mike-RMPE01" w:date="2017-05-25T08:20:00Z">
            <w:r w:rsidRPr="00641824" w:rsidDel="00641824">
              <w:rPr>
                <w:rPrChange w:id="527" w:author="Stanley Mike-RMPE01" w:date="2017-05-25T08:20:00Z">
                  <w:rPr>
                    <w:rStyle w:val="Hyperlink"/>
                  </w:rPr>
                </w:rPrChange>
              </w:rPr>
              <w:delText>5.6.1</w:delText>
            </w:r>
            <w:r w:rsidDel="00641824">
              <w:rPr>
                <w:rFonts w:asciiTheme="minorHAnsi" w:hAnsiTheme="minorHAnsi"/>
                <w:sz w:val="22"/>
              </w:rPr>
              <w:tab/>
            </w:r>
            <w:r w:rsidRPr="00641824" w:rsidDel="00641824">
              <w:rPr>
                <w:rPrChange w:id="528" w:author="Stanley Mike-RMPE01" w:date="2017-05-25T08:20:00Z">
                  <w:rPr>
                    <w:rStyle w:val="Hyperlink"/>
                  </w:rPr>
                </w:rPrChange>
              </w:rPr>
              <w:delText>Intent</w:delText>
            </w:r>
            <w:r w:rsidDel="00641824">
              <w:rPr>
                <w:webHidden/>
              </w:rPr>
              <w:tab/>
            </w:r>
          </w:del>
          <w:del w:id="529" w:author="Stanley Mike-RMPE01" w:date="2017-05-24T08:04:00Z">
            <w:r w:rsidR="00481D8A" w:rsidDel="002E0BB9">
              <w:rPr>
                <w:webHidden/>
              </w:rPr>
              <w:delText>32</w:delText>
            </w:r>
          </w:del>
        </w:p>
        <w:p w:rsidR="00AC544B" w:rsidDel="00641824" w:rsidRDefault="00AC544B">
          <w:pPr>
            <w:pStyle w:val="TOC3"/>
            <w:tabs>
              <w:tab w:val="left" w:pos="1320"/>
            </w:tabs>
            <w:rPr>
              <w:del w:id="530" w:author="Stanley Mike-RMPE01" w:date="2017-05-25T08:20:00Z"/>
              <w:rFonts w:asciiTheme="minorHAnsi" w:hAnsiTheme="minorHAnsi"/>
              <w:sz w:val="22"/>
            </w:rPr>
          </w:pPr>
          <w:del w:id="531" w:author="Stanley Mike-RMPE01" w:date="2017-05-25T08:20:00Z">
            <w:r w:rsidRPr="00641824" w:rsidDel="00641824">
              <w:rPr>
                <w:rPrChange w:id="532" w:author="Stanley Mike-RMPE01" w:date="2017-05-25T08:20:00Z">
                  <w:rPr>
                    <w:rStyle w:val="Hyperlink"/>
                  </w:rPr>
                </w:rPrChange>
              </w:rPr>
              <w:delText>5.6.2</w:delText>
            </w:r>
            <w:r w:rsidDel="00641824">
              <w:rPr>
                <w:rFonts w:asciiTheme="minorHAnsi" w:hAnsiTheme="minorHAnsi"/>
                <w:sz w:val="22"/>
              </w:rPr>
              <w:tab/>
            </w:r>
            <w:r w:rsidRPr="00641824" w:rsidDel="00641824">
              <w:rPr>
                <w:rPrChange w:id="533" w:author="Stanley Mike-RMPE01" w:date="2017-05-25T08:20:00Z">
                  <w:rPr>
                    <w:rStyle w:val="Hyperlink"/>
                  </w:rPr>
                </w:rPrChange>
              </w:rPr>
              <w:delText>Procedure</w:delText>
            </w:r>
            <w:r w:rsidDel="00641824">
              <w:rPr>
                <w:webHidden/>
              </w:rPr>
              <w:tab/>
            </w:r>
          </w:del>
          <w:del w:id="534" w:author="Stanley Mike-RMPE01" w:date="2017-05-24T08:04:00Z">
            <w:r w:rsidR="00481D8A" w:rsidDel="002E0BB9">
              <w:rPr>
                <w:webHidden/>
              </w:rPr>
              <w:delText>32</w:delText>
            </w:r>
          </w:del>
        </w:p>
        <w:p w:rsidR="00AC544B" w:rsidDel="00641824" w:rsidRDefault="00AC544B">
          <w:pPr>
            <w:pStyle w:val="TOC3"/>
            <w:tabs>
              <w:tab w:val="left" w:pos="1320"/>
            </w:tabs>
            <w:rPr>
              <w:del w:id="535" w:author="Stanley Mike-RMPE01" w:date="2017-05-25T08:20:00Z"/>
              <w:rFonts w:asciiTheme="minorHAnsi" w:hAnsiTheme="minorHAnsi"/>
              <w:sz w:val="22"/>
            </w:rPr>
          </w:pPr>
          <w:del w:id="536" w:author="Stanley Mike-RMPE01" w:date="2017-05-25T08:20:00Z">
            <w:r w:rsidRPr="00641824" w:rsidDel="00641824">
              <w:rPr>
                <w:rPrChange w:id="537" w:author="Stanley Mike-RMPE01" w:date="2017-05-25T08:20:00Z">
                  <w:rPr>
                    <w:rStyle w:val="Hyperlink"/>
                  </w:rPr>
                </w:rPrChange>
              </w:rPr>
              <w:delText>5.6.3</w:delText>
            </w:r>
            <w:r w:rsidDel="00641824">
              <w:rPr>
                <w:rFonts w:asciiTheme="minorHAnsi" w:hAnsiTheme="minorHAnsi"/>
                <w:sz w:val="22"/>
              </w:rPr>
              <w:tab/>
            </w:r>
            <w:r w:rsidRPr="00641824" w:rsidDel="00641824">
              <w:rPr>
                <w:rPrChange w:id="538" w:author="Stanley Mike-RMPE01" w:date="2017-05-25T08:20:00Z">
                  <w:rPr>
                    <w:rStyle w:val="Hyperlink"/>
                  </w:rPr>
                </w:rPrChange>
              </w:rPr>
              <w:delText>Results</w:delText>
            </w:r>
            <w:r w:rsidDel="00641824">
              <w:rPr>
                <w:webHidden/>
              </w:rPr>
              <w:tab/>
            </w:r>
          </w:del>
          <w:del w:id="539" w:author="Stanley Mike-RMPE01" w:date="2017-05-24T08:04:00Z">
            <w:r w:rsidR="00481D8A" w:rsidDel="002E0BB9">
              <w:rPr>
                <w:webHidden/>
              </w:rPr>
              <w:delText>32</w:delText>
            </w:r>
          </w:del>
        </w:p>
        <w:p w:rsidR="00AC544B" w:rsidDel="00641824" w:rsidRDefault="00AC544B">
          <w:pPr>
            <w:pStyle w:val="TOC2"/>
            <w:tabs>
              <w:tab w:val="left" w:pos="1260"/>
            </w:tabs>
            <w:rPr>
              <w:del w:id="540" w:author="Stanley Mike-RMPE01" w:date="2017-05-25T08:20:00Z"/>
              <w:rFonts w:asciiTheme="minorHAnsi" w:hAnsiTheme="minorHAnsi"/>
            </w:rPr>
          </w:pPr>
          <w:del w:id="541" w:author="Stanley Mike-RMPE01" w:date="2017-05-25T08:20:00Z">
            <w:r w:rsidRPr="00641824" w:rsidDel="00641824">
              <w:rPr>
                <w:rPrChange w:id="542" w:author="Stanley Mike-RMPE01" w:date="2017-05-25T08:20:00Z">
                  <w:rPr>
                    <w:rStyle w:val="Hyperlink"/>
                  </w:rPr>
                </w:rPrChange>
              </w:rPr>
              <w:delText>5.7</w:delText>
            </w:r>
            <w:r w:rsidDel="00641824">
              <w:rPr>
                <w:rFonts w:asciiTheme="minorHAnsi" w:hAnsiTheme="minorHAnsi"/>
              </w:rPr>
              <w:tab/>
            </w:r>
            <w:r w:rsidRPr="00641824" w:rsidDel="00641824">
              <w:rPr>
                <w:rPrChange w:id="543" w:author="Stanley Mike-RMPE01" w:date="2017-05-25T08:20:00Z">
                  <w:rPr>
                    <w:rStyle w:val="Hyperlink"/>
                  </w:rPr>
                </w:rPrChange>
              </w:rPr>
              <w:delText>Errors in Linear Acceleration Estimates</w:delText>
            </w:r>
            <w:r w:rsidDel="00641824">
              <w:rPr>
                <w:webHidden/>
              </w:rPr>
              <w:tab/>
            </w:r>
          </w:del>
          <w:del w:id="544" w:author="Stanley Mike-RMPE01" w:date="2017-05-24T08:04:00Z">
            <w:r w:rsidR="00481D8A" w:rsidDel="002E0BB9">
              <w:rPr>
                <w:webHidden/>
              </w:rPr>
              <w:delText>35</w:delText>
            </w:r>
          </w:del>
        </w:p>
        <w:p w:rsidR="00AC544B" w:rsidDel="00641824" w:rsidRDefault="00AC544B">
          <w:pPr>
            <w:pStyle w:val="TOC3"/>
            <w:tabs>
              <w:tab w:val="left" w:pos="1320"/>
            </w:tabs>
            <w:rPr>
              <w:del w:id="545" w:author="Stanley Mike-RMPE01" w:date="2017-05-25T08:20:00Z"/>
              <w:rFonts w:asciiTheme="minorHAnsi" w:hAnsiTheme="minorHAnsi"/>
              <w:sz w:val="22"/>
            </w:rPr>
          </w:pPr>
          <w:del w:id="546" w:author="Stanley Mike-RMPE01" w:date="2017-05-25T08:20:00Z">
            <w:r w:rsidRPr="00641824" w:rsidDel="00641824">
              <w:rPr>
                <w:rPrChange w:id="547" w:author="Stanley Mike-RMPE01" w:date="2017-05-25T08:20:00Z">
                  <w:rPr>
                    <w:rStyle w:val="Hyperlink"/>
                  </w:rPr>
                </w:rPrChange>
              </w:rPr>
              <w:delText>5.7.1</w:delText>
            </w:r>
            <w:r w:rsidDel="00641824">
              <w:rPr>
                <w:rFonts w:asciiTheme="minorHAnsi" w:hAnsiTheme="minorHAnsi"/>
                <w:sz w:val="22"/>
              </w:rPr>
              <w:tab/>
            </w:r>
            <w:r w:rsidRPr="00641824" w:rsidDel="00641824">
              <w:rPr>
                <w:rPrChange w:id="548" w:author="Stanley Mike-RMPE01" w:date="2017-05-25T08:20:00Z">
                  <w:rPr>
                    <w:rStyle w:val="Hyperlink"/>
                  </w:rPr>
                </w:rPrChange>
              </w:rPr>
              <w:delText>Intent</w:delText>
            </w:r>
            <w:r w:rsidDel="00641824">
              <w:rPr>
                <w:webHidden/>
              </w:rPr>
              <w:tab/>
            </w:r>
          </w:del>
          <w:del w:id="549" w:author="Stanley Mike-RMPE01" w:date="2017-05-24T08:04:00Z">
            <w:r w:rsidR="00481D8A" w:rsidDel="002E0BB9">
              <w:rPr>
                <w:webHidden/>
              </w:rPr>
              <w:delText>35</w:delText>
            </w:r>
          </w:del>
        </w:p>
        <w:p w:rsidR="00AC544B" w:rsidDel="00641824" w:rsidRDefault="00AC544B">
          <w:pPr>
            <w:pStyle w:val="TOC3"/>
            <w:tabs>
              <w:tab w:val="left" w:pos="1320"/>
            </w:tabs>
            <w:rPr>
              <w:del w:id="550" w:author="Stanley Mike-RMPE01" w:date="2017-05-25T08:20:00Z"/>
              <w:rFonts w:asciiTheme="minorHAnsi" w:hAnsiTheme="minorHAnsi"/>
              <w:sz w:val="22"/>
            </w:rPr>
          </w:pPr>
          <w:del w:id="551" w:author="Stanley Mike-RMPE01" w:date="2017-05-25T08:20:00Z">
            <w:r w:rsidRPr="00641824" w:rsidDel="00641824">
              <w:rPr>
                <w:rPrChange w:id="552" w:author="Stanley Mike-RMPE01" w:date="2017-05-25T08:20:00Z">
                  <w:rPr>
                    <w:rStyle w:val="Hyperlink"/>
                  </w:rPr>
                </w:rPrChange>
              </w:rPr>
              <w:delText>5.7.2</w:delText>
            </w:r>
            <w:r w:rsidDel="00641824">
              <w:rPr>
                <w:rFonts w:asciiTheme="minorHAnsi" w:hAnsiTheme="minorHAnsi"/>
                <w:sz w:val="22"/>
              </w:rPr>
              <w:tab/>
            </w:r>
            <w:r w:rsidRPr="00641824" w:rsidDel="00641824">
              <w:rPr>
                <w:rPrChange w:id="553" w:author="Stanley Mike-RMPE01" w:date="2017-05-25T08:20:00Z">
                  <w:rPr>
                    <w:rStyle w:val="Hyperlink"/>
                  </w:rPr>
                </w:rPrChange>
              </w:rPr>
              <w:delText>Procedure</w:delText>
            </w:r>
            <w:r w:rsidDel="00641824">
              <w:rPr>
                <w:webHidden/>
              </w:rPr>
              <w:tab/>
            </w:r>
          </w:del>
          <w:del w:id="554" w:author="Stanley Mike-RMPE01" w:date="2017-05-24T08:04:00Z">
            <w:r w:rsidR="00481D8A" w:rsidDel="002E0BB9">
              <w:rPr>
                <w:webHidden/>
              </w:rPr>
              <w:delText>35</w:delText>
            </w:r>
          </w:del>
        </w:p>
        <w:p w:rsidR="00AC544B" w:rsidDel="00641824" w:rsidRDefault="00AC544B">
          <w:pPr>
            <w:pStyle w:val="TOC3"/>
            <w:tabs>
              <w:tab w:val="left" w:pos="1320"/>
            </w:tabs>
            <w:rPr>
              <w:del w:id="555" w:author="Stanley Mike-RMPE01" w:date="2017-05-25T08:20:00Z"/>
              <w:rFonts w:asciiTheme="minorHAnsi" w:hAnsiTheme="minorHAnsi"/>
              <w:sz w:val="22"/>
            </w:rPr>
          </w:pPr>
          <w:del w:id="556" w:author="Stanley Mike-RMPE01" w:date="2017-05-25T08:20:00Z">
            <w:r w:rsidRPr="00641824" w:rsidDel="00641824">
              <w:rPr>
                <w:rPrChange w:id="557" w:author="Stanley Mike-RMPE01" w:date="2017-05-25T08:20:00Z">
                  <w:rPr>
                    <w:rStyle w:val="Hyperlink"/>
                  </w:rPr>
                </w:rPrChange>
              </w:rPr>
              <w:delText>5.7.3</w:delText>
            </w:r>
            <w:r w:rsidDel="00641824">
              <w:rPr>
                <w:rFonts w:asciiTheme="minorHAnsi" w:hAnsiTheme="minorHAnsi"/>
                <w:sz w:val="22"/>
              </w:rPr>
              <w:tab/>
            </w:r>
            <w:r w:rsidRPr="00641824" w:rsidDel="00641824">
              <w:rPr>
                <w:rPrChange w:id="558" w:author="Stanley Mike-RMPE01" w:date="2017-05-25T08:20:00Z">
                  <w:rPr>
                    <w:rStyle w:val="Hyperlink"/>
                  </w:rPr>
                </w:rPrChange>
              </w:rPr>
              <w:delText>Results</w:delText>
            </w:r>
            <w:r w:rsidDel="00641824">
              <w:rPr>
                <w:webHidden/>
              </w:rPr>
              <w:tab/>
            </w:r>
          </w:del>
          <w:del w:id="559" w:author="Stanley Mike-RMPE01" w:date="2017-05-24T08:04:00Z">
            <w:r w:rsidR="00481D8A" w:rsidDel="002E0BB9">
              <w:rPr>
                <w:webHidden/>
              </w:rPr>
              <w:delText>35</w:delText>
            </w:r>
          </w:del>
        </w:p>
        <w:p w:rsidR="00AC544B" w:rsidDel="00641824" w:rsidRDefault="00AC544B">
          <w:pPr>
            <w:pStyle w:val="TOC2"/>
            <w:tabs>
              <w:tab w:val="left" w:pos="1260"/>
            </w:tabs>
            <w:rPr>
              <w:del w:id="560" w:author="Stanley Mike-RMPE01" w:date="2017-05-25T08:20:00Z"/>
              <w:rFonts w:asciiTheme="minorHAnsi" w:hAnsiTheme="minorHAnsi"/>
            </w:rPr>
          </w:pPr>
          <w:del w:id="561" w:author="Stanley Mike-RMPE01" w:date="2017-05-25T08:20:00Z">
            <w:r w:rsidRPr="00641824" w:rsidDel="00641824">
              <w:rPr>
                <w:rPrChange w:id="562" w:author="Stanley Mike-RMPE01" w:date="2017-05-25T08:20:00Z">
                  <w:rPr>
                    <w:rStyle w:val="Hyperlink"/>
                  </w:rPr>
                </w:rPrChange>
              </w:rPr>
              <w:delText>5.8</w:delText>
            </w:r>
            <w:r w:rsidDel="00641824">
              <w:rPr>
                <w:rFonts w:asciiTheme="minorHAnsi" w:hAnsiTheme="minorHAnsi"/>
              </w:rPr>
              <w:tab/>
            </w:r>
            <w:r w:rsidRPr="00641824" w:rsidDel="00641824">
              <w:rPr>
                <w:rPrChange w:id="563" w:author="Stanley Mike-RMPE01" w:date="2017-05-25T08:20:00Z">
                  <w:rPr>
                    <w:rStyle w:val="Hyperlink"/>
                  </w:rPr>
                </w:rPrChange>
              </w:rPr>
              <w:delText>Orientation Response Delay</w:delText>
            </w:r>
            <w:r w:rsidDel="00641824">
              <w:rPr>
                <w:webHidden/>
              </w:rPr>
              <w:tab/>
            </w:r>
          </w:del>
          <w:del w:id="564" w:author="Stanley Mike-RMPE01" w:date="2017-05-24T08:04:00Z">
            <w:r w:rsidR="00481D8A" w:rsidDel="002E0BB9">
              <w:rPr>
                <w:webHidden/>
              </w:rPr>
              <w:delText>37</w:delText>
            </w:r>
          </w:del>
        </w:p>
        <w:p w:rsidR="00AC544B" w:rsidDel="00641824" w:rsidRDefault="00AC544B">
          <w:pPr>
            <w:pStyle w:val="TOC3"/>
            <w:tabs>
              <w:tab w:val="left" w:pos="1320"/>
            </w:tabs>
            <w:rPr>
              <w:del w:id="565" w:author="Stanley Mike-RMPE01" w:date="2017-05-25T08:20:00Z"/>
              <w:rFonts w:asciiTheme="minorHAnsi" w:hAnsiTheme="minorHAnsi"/>
              <w:sz w:val="22"/>
            </w:rPr>
          </w:pPr>
          <w:del w:id="566" w:author="Stanley Mike-RMPE01" w:date="2017-05-25T08:20:00Z">
            <w:r w:rsidRPr="00641824" w:rsidDel="00641824">
              <w:rPr>
                <w:rPrChange w:id="567" w:author="Stanley Mike-RMPE01" w:date="2017-05-25T08:20:00Z">
                  <w:rPr>
                    <w:rStyle w:val="Hyperlink"/>
                  </w:rPr>
                </w:rPrChange>
              </w:rPr>
              <w:delText>5.8.1</w:delText>
            </w:r>
            <w:r w:rsidDel="00641824">
              <w:rPr>
                <w:rFonts w:asciiTheme="minorHAnsi" w:hAnsiTheme="minorHAnsi"/>
                <w:sz w:val="22"/>
              </w:rPr>
              <w:tab/>
            </w:r>
            <w:r w:rsidRPr="00641824" w:rsidDel="00641824">
              <w:rPr>
                <w:rPrChange w:id="568" w:author="Stanley Mike-RMPE01" w:date="2017-05-25T08:20:00Z">
                  <w:rPr>
                    <w:rStyle w:val="Hyperlink"/>
                  </w:rPr>
                </w:rPrChange>
              </w:rPr>
              <w:delText>Intent</w:delText>
            </w:r>
            <w:r w:rsidDel="00641824">
              <w:rPr>
                <w:webHidden/>
              </w:rPr>
              <w:tab/>
            </w:r>
          </w:del>
          <w:del w:id="569" w:author="Stanley Mike-RMPE01" w:date="2017-05-24T08:04:00Z">
            <w:r w:rsidR="00481D8A" w:rsidDel="002E0BB9">
              <w:rPr>
                <w:webHidden/>
              </w:rPr>
              <w:delText>37</w:delText>
            </w:r>
          </w:del>
        </w:p>
        <w:p w:rsidR="00AC544B" w:rsidDel="00641824" w:rsidRDefault="00AC544B">
          <w:pPr>
            <w:pStyle w:val="TOC3"/>
            <w:tabs>
              <w:tab w:val="left" w:pos="1320"/>
            </w:tabs>
            <w:rPr>
              <w:del w:id="570" w:author="Stanley Mike-RMPE01" w:date="2017-05-25T08:20:00Z"/>
              <w:rFonts w:asciiTheme="minorHAnsi" w:hAnsiTheme="minorHAnsi"/>
              <w:sz w:val="22"/>
            </w:rPr>
          </w:pPr>
          <w:del w:id="571" w:author="Stanley Mike-RMPE01" w:date="2017-05-25T08:20:00Z">
            <w:r w:rsidRPr="00641824" w:rsidDel="00641824">
              <w:rPr>
                <w:rPrChange w:id="572" w:author="Stanley Mike-RMPE01" w:date="2017-05-25T08:20:00Z">
                  <w:rPr>
                    <w:rStyle w:val="Hyperlink"/>
                  </w:rPr>
                </w:rPrChange>
              </w:rPr>
              <w:delText>5.8.2</w:delText>
            </w:r>
            <w:r w:rsidDel="00641824">
              <w:rPr>
                <w:rFonts w:asciiTheme="minorHAnsi" w:hAnsiTheme="minorHAnsi"/>
                <w:sz w:val="22"/>
              </w:rPr>
              <w:tab/>
            </w:r>
            <w:r w:rsidRPr="00641824" w:rsidDel="00641824">
              <w:rPr>
                <w:rPrChange w:id="573" w:author="Stanley Mike-RMPE01" w:date="2017-05-25T08:20:00Z">
                  <w:rPr>
                    <w:rStyle w:val="Hyperlink"/>
                  </w:rPr>
                </w:rPrChange>
              </w:rPr>
              <w:delText>Procedure</w:delText>
            </w:r>
            <w:r w:rsidDel="00641824">
              <w:rPr>
                <w:webHidden/>
              </w:rPr>
              <w:tab/>
            </w:r>
          </w:del>
          <w:del w:id="574" w:author="Stanley Mike-RMPE01" w:date="2017-05-24T08:04:00Z">
            <w:r w:rsidR="00481D8A" w:rsidDel="002E0BB9">
              <w:rPr>
                <w:webHidden/>
              </w:rPr>
              <w:delText>37</w:delText>
            </w:r>
          </w:del>
        </w:p>
        <w:p w:rsidR="00AC544B" w:rsidDel="00641824" w:rsidRDefault="00AC544B">
          <w:pPr>
            <w:pStyle w:val="TOC3"/>
            <w:tabs>
              <w:tab w:val="left" w:pos="1320"/>
            </w:tabs>
            <w:rPr>
              <w:del w:id="575" w:author="Stanley Mike-RMPE01" w:date="2017-05-25T08:20:00Z"/>
              <w:rFonts w:asciiTheme="minorHAnsi" w:hAnsiTheme="minorHAnsi"/>
              <w:sz w:val="22"/>
            </w:rPr>
          </w:pPr>
          <w:del w:id="576" w:author="Stanley Mike-RMPE01" w:date="2017-05-25T08:20:00Z">
            <w:r w:rsidRPr="00641824" w:rsidDel="00641824">
              <w:rPr>
                <w:rPrChange w:id="577" w:author="Stanley Mike-RMPE01" w:date="2017-05-25T08:20:00Z">
                  <w:rPr>
                    <w:rStyle w:val="Hyperlink"/>
                  </w:rPr>
                </w:rPrChange>
              </w:rPr>
              <w:delText>5.8.3</w:delText>
            </w:r>
            <w:r w:rsidDel="00641824">
              <w:rPr>
                <w:rFonts w:asciiTheme="minorHAnsi" w:hAnsiTheme="minorHAnsi"/>
                <w:sz w:val="22"/>
              </w:rPr>
              <w:tab/>
            </w:r>
            <w:r w:rsidRPr="00641824" w:rsidDel="00641824">
              <w:rPr>
                <w:rPrChange w:id="578" w:author="Stanley Mike-RMPE01" w:date="2017-05-25T08:20:00Z">
                  <w:rPr>
                    <w:rStyle w:val="Hyperlink"/>
                  </w:rPr>
                </w:rPrChange>
              </w:rPr>
              <w:delText>Results</w:delText>
            </w:r>
            <w:r w:rsidDel="00641824">
              <w:rPr>
                <w:webHidden/>
              </w:rPr>
              <w:tab/>
            </w:r>
          </w:del>
          <w:del w:id="579" w:author="Stanley Mike-RMPE01" w:date="2017-05-24T08:04:00Z">
            <w:r w:rsidR="00481D8A" w:rsidDel="002E0BB9">
              <w:rPr>
                <w:webHidden/>
              </w:rPr>
              <w:delText>38</w:delText>
            </w:r>
          </w:del>
        </w:p>
        <w:p w:rsidR="00AC544B" w:rsidDel="00641824" w:rsidRDefault="00AC544B">
          <w:pPr>
            <w:pStyle w:val="TOC2"/>
            <w:tabs>
              <w:tab w:val="left" w:pos="1260"/>
            </w:tabs>
            <w:rPr>
              <w:del w:id="580" w:author="Stanley Mike-RMPE01" w:date="2017-05-25T08:20:00Z"/>
              <w:rFonts w:asciiTheme="minorHAnsi" w:hAnsiTheme="minorHAnsi"/>
            </w:rPr>
          </w:pPr>
          <w:del w:id="581" w:author="Stanley Mike-RMPE01" w:date="2017-05-25T08:20:00Z">
            <w:r w:rsidRPr="00641824" w:rsidDel="00641824">
              <w:rPr>
                <w:rPrChange w:id="582" w:author="Stanley Mike-RMPE01" w:date="2017-05-25T08:20:00Z">
                  <w:rPr>
                    <w:rStyle w:val="Hyperlink"/>
                  </w:rPr>
                </w:rPrChange>
              </w:rPr>
              <w:delText>5.9</w:delText>
            </w:r>
            <w:r w:rsidDel="00641824">
              <w:rPr>
                <w:rFonts w:asciiTheme="minorHAnsi" w:hAnsiTheme="minorHAnsi"/>
              </w:rPr>
              <w:tab/>
            </w:r>
            <w:r w:rsidRPr="00641824" w:rsidDel="00641824">
              <w:rPr>
                <w:rPrChange w:id="583" w:author="Stanley Mike-RMPE01" w:date="2017-05-25T08:20:00Z">
                  <w:rPr>
                    <w:rStyle w:val="Hyperlink"/>
                  </w:rPr>
                </w:rPrChange>
              </w:rPr>
              <w:delText>Maximum Angular Rate</w:delText>
            </w:r>
            <w:r w:rsidDel="00641824">
              <w:rPr>
                <w:webHidden/>
              </w:rPr>
              <w:tab/>
            </w:r>
          </w:del>
          <w:del w:id="584" w:author="Stanley Mike-RMPE01" w:date="2017-05-24T08:04:00Z">
            <w:r w:rsidR="00481D8A" w:rsidDel="002E0BB9">
              <w:rPr>
                <w:webHidden/>
              </w:rPr>
              <w:delText>40</w:delText>
            </w:r>
          </w:del>
        </w:p>
        <w:p w:rsidR="00AC544B" w:rsidDel="00641824" w:rsidRDefault="00AC544B">
          <w:pPr>
            <w:pStyle w:val="TOC3"/>
            <w:tabs>
              <w:tab w:val="left" w:pos="1320"/>
            </w:tabs>
            <w:rPr>
              <w:del w:id="585" w:author="Stanley Mike-RMPE01" w:date="2017-05-25T08:20:00Z"/>
              <w:rFonts w:asciiTheme="minorHAnsi" w:hAnsiTheme="minorHAnsi"/>
              <w:sz w:val="22"/>
            </w:rPr>
          </w:pPr>
          <w:del w:id="586" w:author="Stanley Mike-RMPE01" w:date="2017-05-25T08:20:00Z">
            <w:r w:rsidRPr="00641824" w:rsidDel="00641824">
              <w:rPr>
                <w:rPrChange w:id="587" w:author="Stanley Mike-RMPE01" w:date="2017-05-25T08:20:00Z">
                  <w:rPr>
                    <w:rStyle w:val="Hyperlink"/>
                  </w:rPr>
                </w:rPrChange>
              </w:rPr>
              <w:delText>5.9.1</w:delText>
            </w:r>
            <w:r w:rsidDel="00641824">
              <w:rPr>
                <w:rFonts w:asciiTheme="minorHAnsi" w:hAnsiTheme="minorHAnsi"/>
                <w:sz w:val="22"/>
              </w:rPr>
              <w:tab/>
            </w:r>
            <w:r w:rsidRPr="00641824" w:rsidDel="00641824">
              <w:rPr>
                <w:rPrChange w:id="588" w:author="Stanley Mike-RMPE01" w:date="2017-05-25T08:20:00Z">
                  <w:rPr>
                    <w:rStyle w:val="Hyperlink"/>
                  </w:rPr>
                </w:rPrChange>
              </w:rPr>
              <w:delText>Intent</w:delText>
            </w:r>
            <w:r w:rsidDel="00641824">
              <w:rPr>
                <w:webHidden/>
              </w:rPr>
              <w:tab/>
            </w:r>
          </w:del>
          <w:del w:id="589" w:author="Stanley Mike-RMPE01" w:date="2017-05-24T08:04:00Z">
            <w:r w:rsidR="00481D8A" w:rsidDel="002E0BB9">
              <w:rPr>
                <w:webHidden/>
              </w:rPr>
              <w:delText>40</w:delText>
            </w:r>
          </w:del>
        </w:p>
        <w:p w:rsidR="00AC544B" w:rsidDel="00641824" w:rsidRDefault="00AC544B">
          <w:pPr>
            <w:pStyle w:val="TOC3"/>
            <w:tabs>
              <w:tab w:val="left" w:pos="1320"/>
            </w:tabs>
            <w:rPr>
              <w:del w:id="590" w:author="Stanley Mike-RMPE01" w:date="2017-05-25T08:20:00Z"/>
              <w:rFonts w:asciiTheme="minorHAnsi" w:hAnsiTheme="minorHAnsi"/>
              <w:sz w:val="22"/>
            </w:rPr>
          </w:pPr>
          <w:del w:id="591" w:author="Stanley Mike-RMPE01" w:date="2017-05-25T08:20:00Z">
            <w:r w:rsidRPr="00641824" w:rsidDel="00641824">
              <w:rPr>
                <w:rPrChange w:id="592" w:author="Stanley Mike-RMPE01" w:date="2017-05-25T08:20:00Z">
                  <w:rPr>
                    <w:rStyle w:val="Hyperlink"/>
                  </w:rPr>
                </w:rPrChange>
              </w:rPr>
              <w:delText>5.9.2</w:delText>
            </w:r>
            <w:r w:rsidDel="00641824">
              <w:rPr>
                <w:rFonts w:asciiTheme="minorHAnsi" w:hAnsiTheme="minorHAnsi"/>
                <w:sz w:val="22"/>
              </w:rPr>
              <w:tab/>
            </w:r>
            <w:r w:rsidRPr="00641824" w:rsidDel="00641824">
              <w:rPr>
                <w:rPrChange w:id="593" w:author="Stanley Mike-RMPE01" w:date="2017-05-25T08:20:00Z">
                  <w:rPr>
                    <w:rStyle w:val="Hyperlink"/>
                  </w:rPr>
                </w:rPrChange>
              </w:rPr>
              <w:delText>Procedure</w:delText>
            </w:r>
            <w:r w:rsidDel="00641824">
              <w:rPr>
                <w:webHidden/>
              </w:rPr>
              <w:tab/>
            </w:r>
          </w:del>
          <w:del w:id="594" w:author="Stanley Mike-RMPE01" w:date="2017-05-24T08:04:00Z">
            <w:r w:rsidR="00481D8A" w:rsidDel="002E0BB9">
              <w:rPr>
                <w:webHidden/>
              </w:rPr>
              <w:delText>40</w:delText>
            </w:r>
          </w:del>
        </w:p>
        <w:p w:rsidR="00AC544B" w:rsidDel="00641824" w:rsidRDefault="00AC544B">
          <w:pPr>
            <w:pStyle w:val="TOC3"/>
            <w:tabs>
              <w:tab w:val="left" w:pos="1320"/>
            </w:tabs>
            <w:rPr>
              <w:del w:id="595" w:author="Stanley Mike-RMPE01" w:date="2017-05-25T08:20:00Z"/>
              <w:rFonts w:asciiTheme="minorHAnsi" w:hAnsiTheme="minorHAnsi"/>
              <w:sz w:val="22"/>
            </w:rPr>
          </w:pPr>
          <w:del w:id="596" w:author="Stanley Mike-RMPE01" w:date="2017-05-25T08:20:00Z">
            <w:r w:rsidRPr="00641824" w:rsidDel="00641824">
              <w:rPr>
                <w:rPrChange w:id="597" w:author="Stanley Mike-RMPE01" w:date="2017-05-25T08:20:00Z">
                  <w:rPr>
                    <w:rStyle w:val="Hyperlink"/>
                  </w:rPr>
                </w:rPrChange>
              </w:rPr>
              <w:delText>5.9.3</w:delText>
            </w:r>
            <w:r w:rsidDel="00641824">
              <w:rPr>
                <w:rFonts w:asciiTheme="minorHAnsi" w:hAnsiTheme="minorHAnsi"/>
                <w:sz w:val="22"/>
              </w:rPr>
              <w:tab/>
            </w:r>
            <w:r w:rsidRPr="00641824" w:rsidDel="00641824">
              <w:rPr>
                <w:rPrChange w:id="598" w:author="Stanley Mike-RMPE01" w:date="2017-05-25T08:20:00Z">
                  <w:rPr>
                    <w:rStyle w:val="Hyperlink"/>
                  </w:rPr>
                </w:rPrChange>
              </w:rPr>
              <w:delText>Results</w:delText>
            </w:r>
            <w:r w:rsidDel="00641824">
              <w:rPr>
                <w:webHidden/>
              </w:rPr>
              <w:tab/>
            </w:r>
          </w:del>
          <w:del w:id="599" w:author="Stanley Mike-RMPE01" w:date="2017-05-24T08:04:00Z">
            <w:r w:rsidR="00481D8A" w:rsidDel="002E0BB9">
              <w:rPr>
                <w:webHidden/>
              </w:rPr>
              <w:delText>40</w:delText>
            </w:r>
          </w:del>
        </w:p>
        <w:p w:rsidR="00AC544B" w:rsidDel="00641824" w:rsidRDefault="00AC544B">
          <w:pPr>
            <w:pStyle w:val="TOC2"/>
            <w:tabs>
              <w:tab w:val="left" w:pos="1260"/>
            </w:tabs>
            <w:rPr>
              <w:del w:id="600" w:author="Stanley Mike-RMPE01" w:date="2017-05-25T08:20:00Z"/>
              <w:rFonts w:asciiTheme="minorHAnsi" w:hAnsiTheme="minorHAnsi"/>
            </w:rPr>
          </w:pPr>
          <w:del w:id="601" w:author="Stanley Mike-RMPE01" w:date="2017-05-25T08:20:00Z">
            <w:r w:rsidRPr="00641824" w:rsidDel="00641824">
              <w:rPr>
                <w:rPrChange w:id="602" w:author="Stanley Mike-RMPE01" w:date="2017-05-25T08:20:00Z">
                  <w:rPr>
                    <w:rStyle w:val="Hyperlink"/>
                  </w:rPr>
                </w:rPrChange>
              </w:rPr>
              <w:delText>5.10</w:delText>
            </w:r>
            <w:r w:rsidDel="00641824">
              <w:rPr>
                <w:rFonts w:asciiTheme="minorHAnsi" w:hAnsiTheme="minorHAnsi"/>
              </w:rPr>
              <w:tab/>
            </w:r>
            <w:r w:rsidRPr="00641824" w:rsidDel="00641824">
              <w:rPr>
                <w:rPrChange w:id="603" w:author="Stanley Mike-RMPE01" w:date="2017-05-25T08:20:00Z">
                  <w:rPr>
                    <w:rStyle w:val="Hyperlink"/>
                  </w:rPr>
                </w:rPrChange>
              </w:rPr>
              <w:delText>Orientation dynamic drift</w:delText>
            </w:r>
            <w:r w:rsidDel="00641824">
              <w:rPr>
                <w:webHidden/>
              </w:rPr>
              <w:tab/>
            </w:r>
          </w:del>
          <w:del w:id="604" w:author="Stanley Mike-RMPE01" w:date="2017-05-24T08:04:00Z">
            <w:r w:rsidR="00481D8A" w:rsidDel="002E0BB9">
              <w:rPr>
                <w:webHidden/>
              </w:rPr>
              <w:delText>41</w:delText>
            </w:r>
          </w:del>
        </w:p>
        <w:p w:rsidR="00AC544B" w:rsidDel="00641824" w:rsidRDefault="00AC544B">
          <w:pPr>
            <w:pStyle w:val="TOC3"/>
            <w:tabs>
              <w:tab w:val="left" w:pos="1540"/>
            </w:tabs>
            <w:rPr>
              <w:del w:id="605" w:author="Stanley Mike-RMPE01" w:date="2017-05-25T08:20:00Z"/>
              <w:rFonts w:asciiTheme="minorHAnsi" w:hAnsiTheme="minorHAnsi"/>
              <w:sz w:val="22"/>
            </w:rPr>
          </w:pPr>
          <w:del w:id="606" w:author="Stanley Mike-RMPE01" w:date="2017-05-25T08:20:00Z">
            <w:r w:rsidRPr="00641824" w:rsidDel="00641824">
              <w:rPr>
                <w:rPrChange w:id="607" w:author="Stanley Mike-RMPE01" w:date="2017-05-25T08:20:00Z">
                  <w:rPr>
                    <w:rStyle w:val="Hyperlink"/>
                  </w:rPr>
                </w:rPrChange>
              </w:rPr>
              <w:delText>5.10.1</w:delText>
            </w:r>
            <w:r w:rsidDel="00641824">
              <w:rPr>
                <w:rFonts w:asciiTheme="minorHAnsi" w:hAnsiTheme="minorHAnsi"/>
                <w:sz w:val="22"/>
              </w:rPr>
              <w:tab/>
            </w:r>
            <w:r w:rsidRPr="00641824" w:rsidDel="00641824">
              <w:rPr>
                <w:rPrChange w:id="608" w:author="Stanley Mike-RMPE01" w:date="2017-05-25T08:20:00Z">
                  <w:rPr>
                    <w:rStyle w:val="Hyperlink"/>
                  </w:rPr>
                </w:rPrChange>
              </w:rPr>
              <w:delText>Intent</w:delText>
            </w:r>
            <w:r w:rsidDel="00641824">
              <w:rPr>
                <w:webHidden/>
              </w:rPr>
              <w:tab/>
            </w:r>
          </w:del>
          <w:del w:id="609" w:author="Stanley Mike-RMPE01" w:date="2017-05-24T08:04:00Z">
            <w:r w:rsidR="00481D8A" w:rsidDel="002E0BB9">
              <w:rPr>
                <w:webHidden/>
              </w:rPr>
              <w:delText>41</w:delText>
            </w:r>
          </w:del>
        </w:p>
        <w:p w:rsidR="00AC544B" w:rsidDel="00641824" w:rsidRDefault="00AC544B">
          <w:pPr>
            <w:pStyle w:val="TOC3"/>
            <w:tabs>
              <w:tab w:val="left" w:pos="1540"/>
            </w:tabs>
            <w:rPr>
              <w:del w:id="610" w:author="Stanley Mike-RMPE01" w:date="2017-05-25T08:20:00Z"/>
              <w:rFonts w:asciiTheme="minorHAnsi" w:hAnsiTheme="minorHAnsi"/>
              <w:sz w:val="22"/>
            </w:rPr>
          </w:pPr>
          <w:del w:id="611" w:author="Stanley Mike-RMPE01" w:date="2017-05-25T08:20:00Z">
            <w:r w:rsidRPr="00641824" w:rsidDel="00641824">
              <w:rPr>
                <w:rPrChange w:id="612" w:author="Stanley Mike-RMPE01" w:date="2017-05-25T08:20:00Z">
                  <w:rPr>
                    <w:rStyle w:val="Hyperlink"/>
                  </w:rPr>
                </w:rPrChange>
              </w:rPr>
              <w:delText>5.10.2</w:delText>
            </w:r>
            <w:r w:rsidDel="00641824">
              <w:rPr>
                <w:rFonts w:asciiTheme="minorHAnsi" w:hAnsiTheme="minorHAnsi"/>
                <w:sz w:val="22"/>
              </w:rPr>
              <w:tab/>
            </w:r>
            <w:r w:rsidRPr="00641824" w:rsidDel="00641824">
              <w:rPr>
                <w:rPrChange w:id="613" w:author="Stanley Mike-RMPE01" w:date="2017-05-25T08:20:00Z">
                  <w:rPr>
                    <w:rStyle w:val="Hyperlink"/>
                  </w:rPr>
                </w:rPrChange>
              </w:rPr>
              <w:delText>Procedure</w:delText>
            </w:r>
            <w:r w:rsidDel="00641824">
              <w:rPr>
                <w:webHidden/>
              </w:rPr>
              <w:tab/>
            </w:r>
          </w:del>
          <w:del w:id="614" w:author="Stanley Mike-RMPE01" w:date="2017-05-24T08:04:00Z">
            <w:r w:rsidR="00481D8A" w:rsidDel="002E0BB9">
              <w:rPr>
                <w:webHidden/>
              </w:rPr>
              <w:delText>41</w:delText>
            </w:r>
          </w:del>
        </w:p>
        <w:p w:rsidR="00AC544B" w:rsidDel="00641824" w:rsidRDefault="00AC544B">
          <w:pPr>
            <w:pStyle w:val="TOC3"/>
            <w:tabs>
              <w:tab w:val="left" w:pos="1540"/>
            </w:tabs>
            <w:rPr>
              <w:del w:id="615" w:author="Stanley Mike-RMPE01" w:date="2017-05-25T08:20:00Z"/>
              <w:rFonts w:asciiTheme="minorHAnsi" w:hAnsiTheme="minorHAnsi"/>
              <w:sz w:val="22"/>
            </w:rPr>
          </w:pPr>
          <w:del w:id="616" w:author="Stanley Mike-RMPE01" w:date="2017-05-25T08:20:00Z">
            <w:r w:rsidRPr="00641824" w:rsidDel="00641824">
              <w:rPr>
                <w:rPrChange w:id="617" w:author="Stanley Mike-RMPE01" w:date="2017-05-25T08:20:00Z">
                  <w:rPr>
                    <w:rStyle w:val="Hyperlink"/>
                  </w:rPr>
                </w:rPrChange>
              </w:rPr>
              <w:delText>5.10.3</w:delText>
            </w:r>
            <w:r w:rsidDel="00641824">
              <w:rPr>
                <w:rFonts w:asciiTheme="minorHAnsi" w:hAnsiTheme="minorHAnsi"/>
                <w:sz w:val="22"/>
              </w:rPr>
              <w:tab/>
            </w:r>
            <w:r w:rsidRPr="00641824" w:rsidDel="00641824">
              <w:rPr>
                <w:rPrChange w:id="618" w:author="Stanley Mike-RMPE01" w:date="2017-05-25T08:20:00Z">
                  <w:rPr>
                    <w:rStyle w:val="Hyperlink"/>
                  </w:rPr>
                </w:rPrChange>
              </w:rPr>
              <w:delText>Results</w:delText>
            </w:r>
            <w:r w:rsidDel="00641824">
              <w:rPr>
                <w:webHidden/>
              </w:rPr>
              <w:tab/>
            </w:r>
          </w:del>
          <w:del w:id="619" w:author="Stanley Mike-RMPE01" w:date="2017-05-24T08:04:00Z">
            <w:r w:rsidR="00481D8A" w:rsidDel="002E0BB9">
              <w:rPr>
                <w:webHidden/>
              </w:rPr>
              <w:delText>41</w:delText>
            </w:r>
          </w:del>
        </w:p>
        <w:p w:rsidR="00AC544B" w:rsidDel="00641824" w:rsidRDefault="00AC544B">
          <w:pPr>
            <w:pStyle w:val="TOC2"/>
            <w:tabs>
              <w:tab w:val="left" w:pos="1260"/>
            </w:tabs>
            <w:rPr>
              <w:del w:id="620" w:author="Stanley Mike-RMPE01" w:date="2017-05-25T08:20:00Z"/>
              <w:rFonts w:asciiTheme="minorHAnsi" w:hAnsiTheme="minorHAnsi"/>
            </w:rPr>
          </w:pPr>
          <w:del w:id="621" w:author="Stanley Mike-RMPE01" w:date="2017-05-25T08:20:00Z">
            <w:r w:rsidRPr="00641824" w:rsidDel="00641824">
              <w:rPr>
                <w:rPrChange w:id="622" w:author="Stanley Mike-RMPE01" w:date="2017-05-25T08:20:00Z">
                  <w:rPr>
                    <w:rStyle w:val="Hyperlink"/>
                  </w:rPr>
                </w:rPrChange>
              </w:rPr>
              <w:delText>5.11</w:delText>
            </w:r>
            <w:r w:rsidDel="00641824">
              <w:rPr>
                <w:rFonts w:asciiTheme="minorHAnsi" w:hAnsiTheme="minorHAnsi"/>
              </w:rPr>
              <w:tab/>
            </w:r>
            <w:r w:rsidRPr="00641824" w:rsidDel="00641824">
              <w:rPr>
                <w:rPrChange w:id="623" w:author="Stanley Mike-RMPE01" w:date="2017-05-25T08:20:00Z">
                  <w:rPr>
                    <w:rStyle w:val="Hyperlink"/>
                  </w:rPr>
                </w:rPrChange>
              </w:rPr>
              <w:delText>Orientation Static Drift &amp; Orientation Noise</w:delText>
            </w:r>
            <w:r w:rsidDel="00641824">
              <w:rPr>
                <w:webHidden/>
              </w:rPr>
              <w:tab/>
            </w:r>
          </w:del>
          <w:del w:id="624" w:author="Stanley Mike-RMPE01" w:date="2017-05-24T08:04:00Z">
            <w:r w:rsidR="00481D8A" w:rsidDel="002E0BB9">
              <w:rPr>
                <w:webHidden/>
              </w:rPr>
              <w:delText>42</w:delText>
            </w:r>
          </w:del>
        </w:p>
        <w:p w:rsidR="00AC544B" w:rsidDel="00641824" w:rsidRDefault="00AC544B">
          <w:pPr>
            <w:pStyle w:val="TOC3"/>
            <w:tabs>
              <w:tab w:val="left" w:pos="1540"/>
            </w:tabs>
            <w:rPr>
              <w:del w:id="625" w:author="Stanley Mike-RMPE01" w:date="2017-05-25T08:20:00Z"/>
              <w:rFonts w:asciiTheme="minorHAnsi" w:hAnsiTheme="minorHAnsi"/>
              <w:sz w:val="22"/>
            </w:rPr>
          </w:pPr>
          <w:del w:id="626" w:author="Stanley Mike-RMPE01" w:date="2017-05-25T08:20:00Z">
            <w:r w:rsidRPr="00641824" w:rsidDel="00641824">
              <w:rPr>
                <w:rPrChange w:id="627" w:author="Stanley Mike-RMPE01" w:date="2017-05-25T08:20:00Z">
                  <w:rPr>
                    <w:rStyle w:val="Hyperlink"/>
                  </w:rPr>
                </w:rPrChange>
              </w:rPr>
              <w:delText>5.11.1</w:delText>
            </w:r>
            <w:r w:rsidDel="00641824">
              <w:rPr>
                <w:rFonts w:asciiTheme="minorHAnsi" w:hAnsiTheme="minorHAnsi"/>
                <w:sz w:val="22"/>
              </w:rPr>
              <w:tab/>
            </w:r>
            <w:r w:rsidRPr="00641824" w:rsidDel="00641824">
              <w:rPr>
                <w:rPrChange w:id="628" w:author="Stanley Mike-RMPE01" w:date="2017-05-25T08:20:00Z">
                  <w:rPr>
                    <w:rStyle w:val="Hyperlink"/>
                  </w:rPr>
                </w:rPrChange>
              </w:rPr>
              <w:delText>Intent</w:delText>
            </w:r>
            <w:r w:rsidDel="00641824">
              <w:rPr>
                <w:webHidden/>
              </w:rPr>
              <w:tab/>
            </w:r>
          </w:del>
          <w:del w:id="629" w:author="Stanley Mike-RMPE01" w:date="2017-05-24T08:04:00Z">
            <w:r w:rsidR="00481D8A" w:rsidDel="002E0BB9">
              <w:rPr>
                <w:webHidden/>
              </w:rPr>
              <w:delText>42</w:delText>
            </w:r>
          </w:del>
        </w:p>
        <w:p w:rsidR="00AC544B" w:rsidDel="00641824" w:rsidRDefault="00AC544B">
          <w:pPr>
            <w:pStyle w:val="TOC3"/>
            <w:tabs>
              <w:tab w:val="left" w:pos="1540"/>
            </w:tabs>
            <w:rPr>
              <w:del w:id="630" w:author="Stanley Mike-RMPE01" w:date="2017-05-25T08:20:00Z"/>
              <w:rFonts w:asciiTheme="minorHAnsi" w:hAnsiTheme="minorHAnsi"/>
              <w:sz w:val="22"/>
            </w:rPr>
          </w:pPr>
          <w:del w:id="631" w:author="Stanley Mike-RMPE01" w:date="2017-05-25T08:20:00Z">
            <w:r w:rsidRPr="00641824" w:rsidDel="00641824">
              <w:rPr>
                <w:rPrChange w:id="632" w:author="Stanley Mike-RMPE01" w:date="2017-05-25T08:20:00Z">
                  <w:rPr>
                    <w:rStyle w:val="Hyperlink"/>
                  </w:rPr>
                </w:rPrChange>
              </w:rPr>
              <w:delText>5.11.2</w:delText>
            </w:r>
            <w:r w:rsidDel="00641824">
              <w:rPr>
                <w:rFonts w:asciiTheme="minorHAnsi" w:hAnsiTheme="minorHAnsi"/>
                <w:sz w:val="22"/>
              </w:rPr>
              <w:tab/>
            </w:r>
            <w:r w:rsidRPr="00641824" w:rsidDel="00641824">
              <w:rPr>
                <w:rPrChange w:id="633" w:author="Stanley Mike-RMPE01" w:date="2017-05-25T08:20:00Z">
                  <w:rPr>
                    <w:rStyle w:val="Hyperlink"/>
                  </w:rPr>
                </w:rPrChange>
              </w:rPr>
              <w:delText>Procedure</w:delText>
            </w:r>
            <w:r w:rsidDel="00641824">
              <w:rPr>
                <w:webHidden/>
              </w:rPr>
              <w:tab/>
            </w:r>
          </w:del>
          <w:del w:id="634" w:author="Stanley Mike-RMPE01" w:date="2017-05-24T08:04:00Z">
            <w:r w:rsidR="00481D8A" w:rsidDel="002E0BB9">
              <w:rPr>
                <w:webHidden/>
              </w:rPr>
              <w:delText>42</w:delText>
            </w:r>
          </w:del>
        </w:p>
        <w:p w:rsidR="00AC544B" w:rsidDel="00641824" w:rsidRDefault="00AC544B">
          <w:pPr>
            <w:pStyle w:val="TOC3"/>
            <w:tabs>
              <w:tab w:val="left" w:pos="1540"/>
            </w:tabs>
            <w:rPr>
              <w:del w:id="635" w:author="Stanley Mike-RMPE01" w:date="2017-05-25T08:20:00Z"/>
              <w:rFonts w:asciiTheme="minorHAnsi" w:hAnsiTheme="minorHAnsi"/>
              <w:sz w:val="22"/>
            </w:rPr>
          </w:pPr>
          <w:del w:id="636" w:author="Stanley Mike-RMPE01" w:date="2017-05-25T08:20:00Z">
            <w:r w:rsidRPr="00641824" w:rsidDel="00641824">
              <w:rPr>
                <w:rPrChange w:id="637" w:author="Stanley Mike-RMPE01" w:date="2017-05-25T08:20:00Z">
                  <w:rPr>
                    <w:rStyle w:val="Hyperlink"/>
                  </w:rPr>
                </w:rPrChange>
              </w:rPr>
              <w:delText>5.11.3</w:delText>
            </w:r>
            <w:r w:rsidDel="00641824">
              <w:rPr>
                <w:rFonts w:asciiTheme="minorHAnsi" w:hAnsiTheme="minorHAnsi"/>
                <w:sz w:val="22"/>
              </w:rPr>
              <w:tab/>
            </w:r>
            <w:r w:rsidRPr="00641824" w:rsidDel="00641824">
              <w:rPr>
                <w:rPrChange w:id="638" w:author="Stanley Mike-RMPE01" w:date="2017-05-25T08:20:00Z">
                  <w:rPr>
                    <w:rStyle w:val="Hyperlink"/>
                  </w:rPr>
                </w:rPrChange>
              </w:rPr>
              <w:delText>Results</w:delText>
            </w:r>
            <w:r w:rsidDel="00641824">
              <w:rPr>
                <w:webHidden/>
              </w:rPr>
              <w:tab/>
            </w:r>
          </w:del>
          <w:del w:id="639" w:author="Stanley Mike-RMPE01" w:date="2017-05-24T08:04:00Z">
            <w:r w:rsidR="00481D8A" w:rsidDel="002E0BB9">
              <w:rPr>
                <w:webHidden/>
              </w:rPr>
              <w:delText>42</w:delText>
            </w:r>
          </w:del>
        </w:p>
        <w:p w:rsidR="00AC544B" w:rsidDel="00641824" w:rsidRDefault="00AC544B">
          <w:pPr>
            <w:pStyle w:val="TOC2"/>
            <w:tabs>
              <w:tab w:val="left" w:pos="1260"/>
            </w:tabs>
            <w:rPr>
              <w:del w:id="640" w:author="Stanley Mike-RMPE01" w:date="2017-05-25T08:20:00Z"/>
              <w:rFonts w:asciiTheme="minorHAnsi" w:hAnsiTheme="minorHAnsi"/>
            </w:rPr>
          </w:pPr>
          <w:del w:id="641" w:author="Stanley Mike-RMPE01" w:date="2017-05-25T08:20:00Z">
            <w:r w:rsidRPr="00641824" w:rsidDel="00641824">
              <w:rPr>
                <w:rPrChange w:id="642" w:author="Stanley Mike-RMPE01" w:date="2017-05-25T08:20:00Z">
                  <w:rPr>
                    <w:rStyle w:val="Hyperlink"/>
                  </w:rPr>
                </w:rPrChange>
              </w:rPr>
              <w:delText>5.12</w:delText>
            </w:r>
            <w:r w:rsidDel="00641824">
              <w:rPr>
                <w:rFonts w:asciiTheme="minorHAnsi" w:hAnsiTheme="minorHAnsi"/>
              </w:rPr>
              <w:tab/>
            </w:r>
            <w:r w:rsidRPr="00641824" w:rsidDel="00641824">
              <w:rPr>
                <w:rPrChange w:id="643" w:author="Stanley Mike-RMPE01" w:date="2017-05-25T08:20:00Z">
                  <w:rPr>
                    <w:rStyle w:val="Hyperlink"/>
                  </w:rPr>
                </w:rPrChange>
              </w:rPr>
              <w:delText>Summary Mechanical Results</w:delText>
            </w:r>
            <w:r w:rsidDel="00641824">
              <w:rPr>
                <w:webHidden/>
              </w:rPr>
              <w:tab/>
            </w:r>
          </w:del>
          <w:del w:id="644" w:author="Stanley Mike-RMPE01" w:date="2017-05-24T08:04:00Z">
            <w:r w:rsidR="00481D8A" w:rsidDel="002E0BB9">
              <w:rPr>
                <w:webHidden/>
              </w:rPr>
              <w:delText>42</w:delText>
            </w:r>
          </w:del>
        </w:p>
        <w:p w:rsidR="00AC544B" w:rsidDel="00641824" w:rsidRDefault="00AC544B">
          <w:pPr>
            <w:pStyle w:val="TOC3"/>
            <w:tabs>
              <w:tab w:val="left" w:pos="1540"/>
            </w:tabs>
            <w:rPr>
              <w:del w:id="645" w:author="Stanley Mike-RMPE01" w:date="2017-05-25T08:20:00Z"/>
              <w:rFonts w:asciiTheme="minorHAnsi" w:hAnsiTheme="minorHAnsi"/>
              <w:sz w:val="22"/>
            </w:rPr>
          </w:pPr>
          <w:del w:id="646" w:author="Stanley Mike-RMPE01" w:date="2017-05-25T08:20:00Z">
            <w:r w:rsidRPr="00641824" w:rsidDel="00641824">
              <w:rPr>
                <w:rPrChange w:id="647" w:author="Stanley Mike-RMPE01" w:date="2017-05-25T08:20:00Z">
                  <w:rPr>
                    <w:rStyle w:val="Hyperlink"/>
                  </w:rPr>
                </w:rPrChange>
              </w:rPr>
              <w:delText>5.12.1</w:delText>
            </w:r>
            <w:r w:rsidDel="00641824">
              <w:rPr>
                <w:rFonts w:asciiTheme="minorHAnsi" w:hAnsiTheme="minorHAnsi"/>
                <w:sz w:val="22"/>
              </w:rPr>
              <w:tab/>
            </w:r>
            <w:r w:rsidRPr="00641824" w:rsidDel="00641824">
              <w:rPr>
                <w:rPrChange w:id="648" w:author="Stanley Mike-RMPE01" w:date="2017-05-25T08:20:00Z">
                  <w:rPr>
                    <w:rStyle w:val="Hyperlink"/>
                  </w:rPr>
                </w:rPrChange>
              </w:rPr>
              <w:delText>9-Axis</w:delText>
            </w:r>
            <w:r w:rsidDel="00641824">
              <w:rPr>
                <w:webHidden/>
              </w:rPr>
              <w:tab/>
            </w:r>
          </w:del>
          <w:del w:id="649" w:author="Stanley Mike-RMPE01" w:date="2017-05-24T08:04:00Z">
            <w:r w:rsidR="00481D8A" w:rsidDel="002E0BB9">
              <w:rPr>
                <w:webHidden/>
              </w:rPr>
              <w:delText>42</w:delText>
            </w:r>
          </w:del>
        </w:p>
        <w:p w:rsidR="00AC544B" w:rsidDel="00641824" w:rsidRDefault="00AC544B">
          <w:pPr>
            <w:pStyle w:val="TOC3"/>
            <w:tabs>
              <w:tab w:val="left" w:pos="1540"/>
            </w:tabs>
            <w:rPr>
              <w:del w:id="650" w:author="Stanley Mike-RMPE01" w:date="2017-05-25T08:20:00Z"/>
              <w:rFonts w:asciiTheme="minorHAnsi" w:hAnsiTheme="minorHAnsi"/>
              <w:sz w:val="22"/>
            </w:rPr>
          </w:pPr>
          <w:del w:id="651" w:author="Stanley Mike-RMPE01" w:date="2017-05-25T08:20:00Z">
            <w:r w:rsidRPr="00641824" w:rsidDel="00641824">
              <w:rPr>
                <w:rPrChange w:id="652" w:author="Stanley Mike-RMPE01" w:date="2017-05-25T08:20:00Z">
                  <w:rPr>
                    <w:rStyle w:val="Hyperlink"/>
                  </w:rPr>
                </w:rPrChange>
              </w:rPr>
              <w:delText>5.12.2</w:delText>
            </w:r>
            <w:r w:rsidDel="00641824">
              <w:rPr>
                <w:rFonts w:asciiTheme="minorHAnsi" w:hAnsiTheme="minorHAnsi"/>
                <w:sz w:val="22"/>
              </w:rPr>
              <w:tab/>
            </w:r>
            <w:r w:rsidRPr="00641824" w:rsidDel="00641824">
              <w:rPr>
                <w:rPrChange w:id="653" w:author="Stanley Mike-RMPE01" w:date="2017-05-25T08:20:00Z">
                  <w:rPr>
                    <w:rStyle w:val="Hyperlink"/>
                  </w:rPr>
                </w:rPrChange>
              </w:rPr>
              <w:delText>6-Axis eCompass</w:delText>
            </w:r>
            <w:r w:rsidDel="00641824">
              <w:rPr>
                <w:webHidden/>
              </w:rPr>
              <w:tab/>
            </w:r>
          </w:del>
          <w:del w:id="654" w:author="Stanley Mike-RMPE01" w:date="2017-05-24T08:04:00Z">
            <w:r w:rsidR="00481D8A" w:rsidDel="002E0BB9">
              <w:rPr>
                <w:webHidden/>
              </w:rPr>
              <w:delText>43</w:delText>
            </w:r>
          </w:del>
        </w:p>
        <w:p w:rsidR="00AC544B" w:rsidDel="00641824" w:rsidRDefault="00AC544B">
          <w:pPr>
            <w:pStyle w:val="TOC3"/>
            <w:tabs>
              <w:tab w:val="left" w:pos="1540"/>
            </w:tabs>
            <w:rPr>
              <w:del w:id="655" w:author="Stanley Mike-RMPE01" w:date="2017-05-25T08:20:00Z"/>
              <w:rFonts w:asciiTheme="minorHAnsi" w:hAnsiTheme="minorHAnsi"/>
              <w:sz w:val="22"/>
            </w:rPr>
          </w:pPr>
          <w:del w:id="656" w:author="Stanley Mike-RMPE01" w:date="2017-05-25T08:20:00Z">
            <w:r w:rsidRPr="00641824" w:rsidDel="00641824">
              <w:rPr>
                <w:rPrChange w:id="657" w:author="Stanley Mike-RMPE01" w:date="2017-05-25T08:20:00Z">
                  <w:rPr>
                    <w:rStyle w:val="Hyperlink"/>
                  </w:rPr>
                </w:rPrChange>
              </w:rPr>
              <w:delText>5.12.3</w:delText>
            </w:r>
            <w:r w:rsidDel="00641824">
              <w:rPr>
                <w:rFonts w:asciiTheme="minorHAnsi" w:hAnsiTheme="minorHAnsi"/>
                <w:sz w:val="22"/>
              </w:rPr>
              <w:tab/>
            </w:r>
            <w:r w:rsidRPr="00641824" w:rsidDel="00641824">
              <w:rPr>
                <w:rPrChange w:id="658" w:author="Stanley Mike-RMPE01" w:date="2017-05-25T08:20:00Z">
                  <w:rPr>
                    <w:rStyle w:val="Hyperlink"/>
                  </w:rPr>
                </w:rPrChange>
              </w:rPr>
              <w:delText>6-axis Kalman</w:delText>
            </w:r>
            <w:r w:rsidDel="00641824">
              <w:rPr>
                <w:webHidden/>
              </w:rPr>
              <w:tab/>
            </w:r>
          </w:del>
          <w:del w:id="659" w:author="Stanley Mike-RMPE01" w:date="2017-05-24T08:04:00Z">
            <w:r w:rsidR="00481D8A" w:rsidDel="002E0BB9">
              <w:rPr>
                <w:webHidden/>
              </w:rPr>
              <w:delText>44</w:delText>
            </w:r>
          </w:del>
        </w:p>
        <w:p w:rsidR="00AC544B" w:rsidDel="00641824" w:rsidRDefault="00AC544B">
          <w:pPr>
            <w:pStyle w:val="TOC3"/>
            <w:tabs>
              <w:tab w:val="left" w:pos="1540"/>
            </w:tabs>
            <w:rPr>
              <w:del w:id="660" w:author="Stanley Mike-RMPE01" w:date="2017-05-25T08:20:00Z"/>
              <w:rFonts w:asciiTheme="minorHAnsi" w:hAnsiTheme="minorHAnsi"/>
              <w:sz w:val="22"/>
            </w:rPr>
          </w:pPr>
          <w:del w:id="661" w:author="Stanley Mike-RMPE01" w:date="2017-05-25T08:20:00Z">
            <w:r w:rsidRPr="00641824" w:rsidDel="00641824">
              <w:rPr>
                <w:rPrChange w:id="662" w:author="Stanley Mike-RMPE01" w:date="2017-05-25T08:20:00Z">
                  <w:rPr>
                    <w:rStyle w:val="Hyperlink"/>
                  </w:rPr>
                </w:rPrChange>
              </w:rPr>
              <w:delText>5.12.4</w:delText>
            </w:r>
            <w:r w:rsidDel="00641824">
              <w:rPr>
                <w:rFonts w:asciiTheme="minorHAnsi" w:hAnsiTheme="minorHAnsi"/>
                <w:sz w:val="22"/>
              </w:rPr>
              <w:tab/>
            </w:r>
            <w:r w:rsidRPr="00641824" w:rsidDel="00641824">
              <w:rPr>
                <w:rPrChange w:id="663" w:author="Stanley Mike-RMPE01" w:date="2017-05-25T08:20:00Z">
                  <w:rPr>
                    <w:rStyle w:val="Hyperlink"/>
                  </w:rPr>
                </w:rPrChange>
              </w:rPr>
              <w:delText>3-Axis Accelerometer Only Results</w:delText>
            </w:r>
            <w:r w:rsidDel="00641824">
              <w:rPr>
                <w:webHidden/>
              </w:rPr>
              <w:tab/>
            </w:r>
          </w:del>
          <w:del w:id="664" w:author="Stanley Mike-RMPE01" w:date="2017-05-24T08:04:00Z">
            <w:r w:rsidR="00481D8A" w:rsidDel="002E0BB9">
              <w:rPr>
                <w:webHidden/>
              </w:rPr>
              <w:delText>44</w:delText>
            </w:r>
          </w:del>
        </w:p>
        <w:p w:rsidR="00AC544B" w:rsidDel="00641824" w:rsidRDefault="00AC544B">
          <w:pPr>
            <w:pStyle w:val="TOC1"/>
            <w:rPr>
              <w:del w:id="665" w:author="Stanley Mike-RMPE01" w:date="2017-05-25T08:20:00Z"/>
              <w:rFonts w:asciiTheme="minorHAnsi" w:hAnsiTheme="minorHAnsi"/>
              <w:b w:val="0"/>
            </w:rPr>
          </w:pPr>
          <w:del w:id="666" w:author="Stanley Mike-RMPE01" w:date="2017-05-25T08:20:00Z">
            <w:r w:rsidRPr="00641824" w:rsidDel="00641824">
              <w:rPr>
                <w:rPrChange w:id="667" w:author="Stanley Mike-RMPE01" w:date="2017-05-25T08:20:00Z">
                  <w:rPr>
                    <w:rStyle w:val="Hyperlink"/>
                  </w:rPr>
                </w:rPrChange>
              </w:rPr>
              <w:delText>6</w:delText>
            </w:r>
            <w:r w:rsidDel="00641824">
              <w:rPr>
                <w:rFonts w:asciiTheme="minorHAnsi" w:hAnsiTheme="minorHAnsi"/>
                <w:b w:val="0"/>
              </w:rPr>
              <w:tab/>
            </w:r>
            <w:r w:rsidRPr="00641824" w:rsidDel="00641824">
              <w:rPr>
                <w:rPrChange w:id="668" w:author="Stanley Mike-RMPE01" w:date="2017-05-25T08:20:00Z">
                  <w:rPr>
                    <w:rStyle w:val="Hyperlink"/>
                  </w:rPr>
                </w:rPrChange>
              </w:rPr>
              <w:delText>Revision history</w:delText>
            </w:r>
            <w:r w:rsidDel="00641824">
              <w:rPr>
                <w:webHidden/>
              </w:rPr>
              <w:tab/>
            </w:r>
          </w:del>
          <w:del w:id="669" w:author="Stanley Mike-RMPE01" w:date="2017-05-24T08:04:00Z">
            <w:r w:rsidR="00481D8A" w:rsidDel="002E0BB9">
              <w:rPr>
                <w:webHidden/>
              </w:rPr>
              <w:delText>46</w:delText>
            </w:r>
          </w:del>
        </w:p>
        <w:p w:rsidR="00BC3F3E" w:rsidRDefault="00986AA8">
          <w:r>
            <w:rPr>
              <w:b/>
              <w:noProof/>
            </w:rPr>
            <w:fldChar w:fldCharType="end"/>
          </w:r>
        </w:p>
      </w:sdtContent>
    </w:sdt>
    <w:p w:rsidR="007138EB" w:rsidRPr="007138EB" w:rsidRDefault="007138EB" w:rsidP="007138EB"/>
    <w:p w:rsidR="00024491" w:rsidRDefault="00024491" w:rsidP="00573B81">
      <w:pPr>
        <w:pStyle w:val="Body"/>
        <w:sectPr w:rsidR="00024491" w:rsidSect="00263412">
          <w:headerReference w:type="default" r:id="rId11"/>
          <w:footerReference w:type="even" r:id="rId12"/>
          <w:footerReference w:type="default" r:id="rId13"/>
          <w:footerReference w:type="first" r:id="rId14"/>
          <w:pgSz w:w="12240" w:h="15840" w:code="1"/>
          <w:pgMar w:top="1440" w:right="1080" w:bottom="1728" w:left="1080" w:header="720" w:footer="576" w:gutter="0"/>
          <w:cols w:space="720"/>
          <w:titlePg/>
          <w:docGrid w:linePitch="360"/>
        </w:sectPr>
      </w:pPr>
    </w:p>
    <w:p w:rsidR="0016415D" w:rsidRPr="001D2149" w:rsidRDefault="002E7BF5" w:rsidP="001D2149">
      <w:pPr>
        <w:pStyle w:val="Heading1"/>
      </w:pPr>
      <w:bookmarkStart w:id="674" w:name="_Toc428364210"/>
      <w:bookmarkStart w:id="675" w:name="_Toc483482721"/>
      <w:r w:rsidRPr="001D2149">
        <w:lastRenderedPageBreak/>
        <w:t>Introduction</w:t>
      </w:r>
      <w:bookmarkEnd w:id="674"/>
      <w:bookmarkEnd w:id="675"/>
    </w:p>
    <w:p w:rsidR="00513B2F" w:rsidRDefault="00513B2F" w:rsidP="007326AC">
      <w:pPr>
        <w:pStyle w:val="Body"/>
        <w:rPr>
          <w:rFonts w:eastAsia="Arial" w:cs="Arial"/>
          <w:szCs w:val="20"/>
        </w:rPr>
      </w:pPr>
      <w:r>
        <w:t>Sensor Fusion is the process where data from several different sensors</w:t>
      </w:r>
      <w:r>
        <w:rPr>
          <w:spacing w:val="1"/>
        </w:rPr>
        <w:t xml:space="preserve"> </w:t>
      </w:r>
      <w:r>
        <w:t>are</w:t>
      </w:r>
      <w:r>
        <w:rPr>
          <w:spacing w:val="1"/>
        </w:rPr>
        <w:t xml:space="preserve"> </w:t>
      </w:r>
      <w:r>
        <w:rPr>
          <w:i/>
        </w:rPr>
        <w:t>fused</w:t>
      </w:r>
      <w:r>
        <w:rPr>
          <w:i/>
          <w:spacing w:val="1"/>
        </w:rPr>
        <w:t xml:space="preserve"> </w:t>
      </w:r>
      <w:r>
        <w:t>to</w:t>
      </w:r>
      <w:r>
        <w:rPr>
          <w:spacing w:val="1"/>
        </w:rPr>
        <w:t xml:space="preserve"> </w:t>
      </w:r>
      <w:r>
        <w:t>complete</w:t>
      </w:r>
      <w:r>
        <w:rPr>
          <w:spacing w:val="1"/>
        </w:rPr>
        <w:t xml:space="preserve"> </w:t>
      </w:r>
      <w:r>
        <w:t>computations</w:t>
      </w:r>
      <w:r>
        <w:rPr>
          <w:spacing w:val="1"/>
        </w:rPr>
        <w:t xml:space="preserve"> </w:t>
      </w:r>
      <w:r>
        <w:t>that</w:t>
      </w:r>
      <w:r>
        <w:rPr>
          <w:spacing w:val="1"/>
        </w:rPr>
        <w:t xml:space="preserve"> </w:t>
      </w:r>
      <w:r>
        <w:t>a</w:t>
      </w:r>
      <w:r>
        <w:rPr>
          <w:spacing w:val="1"/>
        </w:rPr>
        <w:t xml:space="preserve"> </w:t>
      </w:r>
      <w:r>
        <w:t>single</w:t>
      </w:r>
      <w:r>
        <w:rPr>
          <w:spacing w:val="1"/>
        </w:rPr>
        <w:t xml:space="preserve"> </w:t>
      </w:r>
      <w:r>
        <w:t>sensor could not handle. An example of sensor fusion is computing the orientation of a device in 3-dimensional space using an accelerometer and magnetometer. That data might then be used to alter the perspective presented by a 3D GUI or game.</w:t>
      </w:r>
    </w:p>
    <w:p w:rsidR="00513B2F" w:rsidRDefault="00513B2F" w:rsidP="007326AC">
      <w:pPr>
        <w:pStyle w:val="Body"/>
        <w:rPr>
          <w:rFonts w:eastAsia="Arial" w:cs="Arial"/>
          <w:szCs w:val="20"/>
        </w:rPr>
      </w:pPr>
      <w:r>
        <w:t xml:space="preserve">The </w:t>
      </w:r>
      <w:r w:rsidR="00276D88">
        <w:t>NXP</w:t>
      </w:r>
      <w:r>
        <w:t xml:space="preserve"> Sensor Fusion Library </w:t>
      </w:r>
      <w:r w:rsidR="009B02B9">
        <w:t xml:space="preserve">for Kinetis </w:t>
      </w:r>
      <w:ins w:id="676" w:author="Stanley Mike-RMPE01" w:date="2017-05-16T12:30:00Z">
        <w:r w:rsidR="00FE2209">
          <w:t xml:space="preserve">&amp; LPC </w:t>
        </w:r>
      </w:ins>
      <w:r w:rsidR="009B02B9">
        <w:t xml:space="preserve">MCUs </w:t>
      </w:r>
      <w:r>
        <w:t xml:space="preserve">provides advanced functions for computation of device orientation, linear acceleration, gyroscope offset and magnetic interference based upon the outputs of </w:t>
      </w:r>
      <w:r w:rsidR="00276D88">
        <w:t>NXP</w:t>
      </w:r>
      <w:r>
        <w:t xml:space="preserve"> inertial and magnetic sensors.</w:t>
      </w:r>
    </w:p>
    <w:p w:rsidR="00513B2F" w:rsidRDefault="00513B2F" w:rsidP="007326AC">
      <w:pPr>
        <w:pStyle w:val="BodyBold"/>
        <w:rPr>
          <w:rFonts w:eastAsia="Arial" w:cs="Arial"/>
          <w:szCs w:val="20"/>
        </w:rPr>
      </w:pPr>
      <w:r>
        <w:t>Features</w:t>
      </w:r>
    </w:p>
    <w:p w:rsidR="00513B2F" w:rsidRDefault="00513B2F" w:rsidP="00B81694">
      <w:pPr>
        <w:pStyle w:val="BodyList"/>
        <w:numPr>
          <w:ilvl w:val="0"/>
          <w:numId w:val="18"/>
        </w:numPr>
        <w:rPr>
          <w:rFonts w:eastAsia="Arial" w:cs="Arial"/>
          <w:szCs w:val="20"/>
        </w:rPr>
      </w:pPr>
      <w:r>
        <w:t>Supports:</w:t>
      </w:r>
    </w:p>
    <w:p w:rsidR="00513B2F" w:rsidRPr="009C49CD" w:rsidRDefault="00513B2F" w:rsidP="00B81694">
      <w:pPr>
        <w:pStyle w:val="BodyList"/>
        <w:numPr>
          <w:ilvl w:val="1"/>
          <w:numId w:val="18"/>
        </w:numPr>
        <w:rPr>
          <w:rFonts w:eastAsia="Arial" w:cs="Arial"/>
          <w:szCs w:val="20"/>
        </w:rPr>
      </w:pPr>
      <w:r>
        <w:t>Accelerometer only (roll, pitch and tilt)</w:t>
      </w:r>
    </w:p>
    <w:p w:rsidR="009C49CD" w:rsidRPr="009C49CD" w:rsidRDefault="009C49CD" w:rsidP="00B81694">
      <w:pPr>
        <w:pStyle w:val="BodyList"/>
        <w:numPr>
          <w:ilvl w:val="1"/>
          <w:numId w:val="18"/>
        </w:numPr>
        <w:rPr>
          <w:rFonts w:eastAsia="Arial" w:cs="Arial"/>
          <w:szCs w:val="20"/>
        </w:rPr>
      </w:pPr>
      <w:r>
        <w:t>Magnetometer only (2D auto)</w:t>
      </w:r>
    </w:p>
    <w:p w:rsidR="009C49CD" w:rsidRDefault="009C49CD" w:rsidP="00B81694">
      <w:pPr>
        <w:pStyle w:val="BodyList"/>
        <w:numPr>
          <w:ilvl w:val="1"/>
          <w:numId w:val="18"/>
        </w:numPr>
        <w:rPr>
          <w:rFonts w:eastAsia="Arial" w:cs="Arial"/>
          <w:szCs w:val="20"/>
        </w:rPr>
      </w:pPr>
      <w:r>
        <w:t>Gyro only</w:t>
      </w:r>
    </w:p>
    <w:p w:rsidR="00513B2F" w:rsidRDefault="00513B2F" w:rsidP="00B81694">
      <w:pPr>
        <w:pStyle w:val="BodyList"/>
        <w:numPr>
          <w:ilvl w:val="1"/>
          <w:numId w:val="18"/>
        </w:numPr>
        <w:rPr>
          <w:rFonts w:eastAsia="Arial" w:cs="Arial"/>
          <w:szCs w:val="20"/>
        </w:rPr>
      </w:pPr>
      <w:r>
        <w:t>Accelerometer plus magnetometer (</w:t>
      </w:r>
      <w:proofErr w:type="spellStart"/>
      <w:r>
        <w:t>eCompass</w:t>
      </w:r>
      <w:proofErr w:type="spellEnd"/>
      <w:r>
        <w:t>)</w:t>
      </w:r>
    </w:p>
    <w:p w:rsidR="00513B2F" w:rsidRDefault="00513B2F" w:rsidP="00B81694">
      <w:pPr>
        <w:pStyle w:val="BodyList"/>
        <w:numPr>
          <w:ilvl w:val="1"/>
          <w:numId w:val="18"/>
        </w:numPr>
        <w:rPr>
          <w:rFonts w:eastAsia="Arial" w:cs="Arial"/>
          <w:szCs w:val="20"/>
        </w:rPr>
      </w:pPr>
      <w:r>
        <w:t>Accelerometer plus gyro (gaming)</w:t>
      </w:r>
    </w:p>
    <w:p w:rsidR="00513B2F" w:rsidRDefault="00513B2F" w:rsidP="00B81694">
      <w:pPr>
        <w:pStyle w:val="BodyList"/>
        <w:numPr>
          <w:ilvl w:val="1"/>
          <w:numId w:val="18"/>
        </w:numPr>
        <w:rPr>
          <w:rFonts w:eastAsia="Arial" w:cs="Arial"/>
          <w:szCs w:val="20"/>
        </w:rPr>
      </w:pPr>
      <w:r>
        <w:t>Accelerometer plus magnetometer plus gyroscope sensors</w:t>
      </w:r>
    </w:p>
    <w:p w:rsidR="00513B2F" w:rsidRDefault="00513B2F" w:rsidP="00B81694">
      <w:pPr>
        <w:pStyle w:val="BodyList"/>
        <w:numPr>
          <w:ilvl w:val="0"/>
          <w:numId w:val="18"/>
        </w:numPr>
        <w:rPr>
          <w:rFonts w:eastAsia="Arial" w:cs="Arial"/>
          <w:szCs w:val="20"/>
        </w:rPr>
      </w:pPr>
      <w:r>
        <w:rPr>
          <w:rFonts w:eastAsia="Arial" w:cs="Arial"/>
          <w:szCs w:val="20"/>
        </w:rPr>
        <w:t xml:space="preserve">Includes </w:t>
      </w:r>
      <w:r w:rsidR="00276D88">
        <w:rPr>
          <w:rFonts w:eastAsia="Arial" w:cs="Arial"/>
          <w:szCs w:val="20"/>
        </w:rPr>
        <w:t>NXP</w:t>
      </w:r>
      <w:r>
        <w:rPr>
          <w:rFonts w:eastAsia="Arial" w:cs="Arial"/>
          <w:szCs w:val="20"/>
        </w:rPr>
        <w:t>’s award-winning</w:t>
      </w:r>
      <w:r w:rsidR="00E36DC6" w:rsidRPr="00E36DC6">
        <w:rPr>
          <w:rStyle w:val="FootnoteReference"/>
          <w:rFonts w:eastAsia="Arial" w:cs="Arial"/>
          <w:szCs w:val="20"/>
          <w:vertAlign w:val="superscript"/>
        </w:rPr>
        <w:footnoteReference w:id="2"/>
      </w:r>
      <w:r>
        <w:rPr>
          <w:rFonts w:eastAsia="Arial" w:cs="Arial"/>
          <w:szCs w:val="20"/>
        </w:rPr>
        <w:t xml:space="preserve"> magnetic compensation software</w:t>
      </w:r>
    </w:p>
    <w:p w:rsidR="00513B2F" w:rsidRDefault="00513B2F" w:rsidP="00B81694">
      <w:pPr>
        <w:pStyle w:val="BodyList"/>
        <w:numPr>
          <w:ilvl w:val="1"/>
          <w:numId w:val="18"/>
        </w:numPr>
        <w:rPr>
          <w:rFonts w:eastAsia="Arial" w:cs="Arial"/>
          <w:szCs w:val="20"/>
        </w:rPr>
      </w:pPr>
      <w:r>
        <w:t>Provides geomagnetic field strength, hard- and soft-iron corrections, and quality-of-fit indication</w:t>
      </w:r>
    </w:p>
    <w:p w:rsidR="009C49CD" w:rsidRPr="009C49CD" w:rsidRDefault="00CA48AB" w:rsidP="00B81694">
      <w:pPr>
        <w:pStyle w:val="BodyList"/>
        <w:numPr>
          <w:ilvl w:val="0"/>
          <w:numId w:val="18"/>
        </w:numPr>
        <w:rPr>
          <w:rFonts w:eastAsia="Arial" w:cs="Arial"/>
          <w:szCs w:val="20"/>
        </w:rPr>
      </w:pPr>
      <w:r>
        <w:t>Very low power consumption</w:t>
      </w:r>
    </w:p>
    <w:p w:rsidR="009C49CD" w:rsidRPr="00C611C7" w:rsidRDefault="00784645" w:rsidP="00B81694">
      <w:pPr>
        <w:pStyle w:val="BodyList"/>
        <w:numPr>
          <w:ilvl w:val="1"/>
          <w:numId w:val="18"/>
        </w:numPr>
        <w:rPr>
          <w:rFonts w:eastAsia="Arial" w:cs="Arial"/>
          <w:szCs w:val="20"/>
        </w:rPr>
      </w:pPr>
      <w:r>
        <w:t>1.4</w:t>
      </w:r>
      <w:r w:rsidR="00616E30">
        <w:t xml:space="preserve"> </w:t>
      </w:r>
      <w:r w:rsidR="009C49CD" w:rsidRPr="00C611C7">
        <w:t>mA 9-axis fusion I</w:t>
      </w:r>
      <w:r w:rsidR="009C49CD" w:rsidRPr="00C611C7">
        <w:rPr>
          <w:vertAlign w:val="subscript"/>
        </w:rPr>
        <w:t>DD</w:t>
      </w:r>
      <w:r w:rsidR="009C49CD" w:rsidRPr="00C611C7">
        <w:t xml:space="preserve"> on Kinetis </w:t>
      </w:r>
      <w:r w:rsidR="009B02B9" w:rsidRPr="00C611C7">
        <w:t xml:space="preserve">ARM </w:t>
      </w:r>
      <w:r w:rsidR="009C49CD" w:rsidRPr="00C611C7">
        <w:t xml:space="preserve">Cortex M4F devices at </w:t>
      </w:r>
      <w:r w:rsidR="00C611C7" w:rsidRPr="00C611C7">
        <w:t>40</w:t>
      </w:r>
      <w:r w:rsidR="00CA48AB">
        <w:t xml:space="preserve"> Hz fusion rate</w:t>
      </w:r>
    </w:p>
    <w:p w:rsidR="00C611C7" w:rsidRPr="00C611C7" w:rsidRDefault="00C611C7" w:rsidP="00B81694">
      <w:pPr>
        <w:pStyle w:val="BodyList"/>
        <w:numPr>
          <w:ilvl w:val="1"/>
          <w:numId w:val="18"/>
        </w:numPr>
        <w:rPr>
          <w:rFonts w:eastAsia="Arial" w:cs="Arial"/>
          <w:szCs w:val="20"/>
        </w:rPr>
      </w:pPr>
      <w:r w:rsidRPr="00C611C7">
        <w:t>0.</w:t>
      </w:r>
      <w:r w:rsidR="00784645">
        <w:t>4</w:t>
      </w:r>
      <w:r w:rsidR="00616E30">
        <w:t xml:space="preserve"> </w:t>
      </w:r>
      <w:r w:rsidRPr="00C611C7">
        <w:t>mA 6-axis fusion I</w:t>
      </w:r>
      <w:r w:rsidRPr="00C611C7">
        <w:rPr>
          <w:vertAlign w:val="subscript"/>
        </w:rPr>
        <w:t>DD</w:t>
      </w:r>
      <w:r w:rsidRPr="00C611C7">
        <w:t xml:space="preserve"> on Kinetis ARM Cortex M4F devices at 40 Hz fusion rate</w:t>
      </w:r>
    </w:p>
    <w:p w:rsidR="00513B2F" w:rsidRDefault="00513B2F" w:rsidP="00B81694">
      <w:pPr>
        <w:pStyle w:val="BodyList"/>
        <w:numPr>
          <w:ilvl w:val="0"/>
          <w:numId w:val="18"/>
        </w:numPr>
        <w:rPr>
          <w:rFonts w:eastAsia="Arial" w:cs="Arial"/>
          <w:szCs w:val="20"/>
        </w:rPr>
      </w:pPr>
      <w:r>
        <w:t>Programmable sensor sample and fusion rates</w:t>
      </w:r>
    </w:p>
    <w:p w:rsidR="00513B2F" w:rsidRDefault="00513B2F" w:rsidP="00B81694">
      <w:pPr>
        <w:pStyle w:val="BodyList"/>
        <w:numPr>
          <w:ilvl w:val="0"/>
          <w:numId w:val="18"/>
        </w:numPr>
        <w:rPr>
          <w:rFonts w:eastAsia="Arial" w:cs="Arial"/>
          <w:szCs w:val="20"/>
        </w:rPr>
      </w:pPr>
      <w:r>
        <w:t>Supports multiple 3D frames of reference (aerospace NED, Android and Windows 8)</w:t>
      </w:r>
    </w:p>
    <w:p w:rsidR="00513B2F" w:rsidRDefault="00513B2F" w:rsidP="00B81694">
      <w:pPr>
        <w:pStyle w:val="BodyList"/>
        <w:numPr>
          <w:ilvl w:val="0"/>
          <w:numId w:val="18"/>
        </w:numPr>
        <w:rPr>
          <w:rFonts w:eastAsia="Arial" w:cs="Arial"/>
          <w:szCs w:val="20"/>
        </w:rPr>
      </w:pPr>
      <w:r>
        <w:t>Library is coded in standard C99 ANSI C</w:t>
      </w:r>
    </w:p>
    <w:p w:rsidR="00513B2F" w:rsidRDefault="00513B2F" w:rsidP="00B81694">
      <w:pPr>
        <w:pStyle w:val="BodyList"/>
        <w:numPr>
          <w:ilvl w:val="0"/>
          <w:numId w:val="18"/>
        </w:numPr>
        <w:rPr>
          <w:rFonts w:eastAsia="Arial" w:cs="Arial"/>
          <w:szCs w:val="20"/>
        </w:rPr>
      </w:pPr>
      <w:r>
        <w:t xml:space="preserve">Compatible with the </w:t>
      </w:r>
      <w:r w:rsidR="00276D88">
        <w:t>NXP</w:t>
      </w:r>
      <w:r>
        <w:t xml:space="preserve"> Sensor Fusion Toolbox for Android and Windows</w:t>
      </w:r>
    </w:p>
    <w:p w:rsidR="00513B2F" w:rsidRDefault="00276D88" w:rsidP="00B81694">
      <w:pPr>
        <w:pStyle w:val="BodyList"/>
        <w:numPr>
          <w:ilvl w:val="0"/>
          <w:numId w:val="18"/>
        </w:numPr>
        <w:rPr>
          <w:rFonts w:eastAsia="Arial" w:cs="Arial"/>
          <w:szCs w:val="20"/>
        </w:rPr>
      </w:pPr>
      <w:r>
        <w:t xml:space="preserve">Included as part of the </w:t>
      </w:r>
      <w:del w:id="678" w:author="Stanley Mike-RMPE01" w:date="2017-05-16T12:30:00Z">
        <w:r w:rsidDel="00FE2209">
          <w:delText xml:space="preserve">Kinetis </w:delText>
        </w:r>
      </w:del>
      <w:proofErr w:type="spellStart"/>
      <w:ins w:id="679" w:author="Stanley Mike-RMPE01" w:date="2017-05-16T12:30:00Z">
        <w:r w:rsidR="00FE2209">
          <w:t>MCUXpresso</w:t>
        </w:r>
        <w:proofErr w:type="spellEnd"/>
        <w:r w:rsidR="00FE2209">
          <w:t xml:space="preserve"> </w:t>
        </w:r>
      </w:ins>
      <w:r>
        <w:t>Software Development Kit</w:t>
      </w:r>
      <w:del w:id="680" w:author="Stanley Mike-RMPE01" w:date="2017-05-16T12:30:00Z">
        <w:r w:rsidDel="00FE2209">
          <w:delText xml:space="preserve"> (KSDK)</w:delText>
        </w:r>
      </w:del>
    </w:p>
    <w:p w:rsidR="00513B2F" w:rsidRDefault="00513B2F" w:rsidP="00B81694">
      <w:pPr>
        <w:pStyle w:val="BodyList"/>
        <w:numPr>
          <w:ilvl w:val="0"/>
          <w:numId w:val="18"/>
        </w:numPr>
        <w:rPr>
          <w:rFonts w:eastAsia="Arial" w:cs="Arial"/>
          <w:szCs w:val="20"/>
        </w:rPr>
      </w:pPr>
      <w:r>
        <w:t xml:space="preserve">Out-of-the box support for the following Freedom </w:t>
      </w:r>
      <w:r w:rsidR="00C228F2">
        <w:t>d</w:t>
      </w:r>
      <w:r>
        <w:t xml:space="preserve">evelopment </w:t>
      </w:r>
      <w:del w:id="681" w:author="Stanley Mike-RMPE01" w:date="2017-05-25T08:22:00Z">
        <w:r w:rsidR="00C228F2" w:rsidDel="00641824">
          <w:delText>p</w:delText>
        </w:r>
        <w:r w:rsidDel="00641824">
          <w:delText xml:space="preserve">latforms </w:delText>
        </w:r>
        <w:r w:rsidR="00C611C7" w:rsidDel="00641824">
          <w:delText xml:space="preserve">mated </w:delText>
        </w:r>
        <w:r w:rsidDel="00641824">
          <w:delText>with</w:delText>
        </w:r>
        <w:r w:rsidR="00C611C7" w:rsidDel="00641824">
          <w:delText xml:space="preserve"> either</w:delText>
        </w:r>
        <w:r w:rsidR="00671A96" w:rsidDel="00641824">
          <w:br/>
        </w:r>
        <w:r w:rsidDel="00641824">
          <w:delText>FRDM-FXS-MULT</w:delText>
        </w:r>
        <w:r w:rsidR="001B04E5" w:rsidDel="00641824">
          <w:delText>2-B</w:delText>
        </w:r>
        <w:r w:rsidDel="00641824">
          <w:delText xml:space="preserve"> </w:delText>
        </w:r>
        <w:r w:rsidR="00C611C7" w:rsidDel="00641824">
          <w:delText>or</w:delText>
        </w:r>
        <w:r w:rsidR="001B04E5" w:rsidDel="00641824">
          <w:delText xml:space="preserve"> FRDM-STBC-AGM01 </w:delText>
        </w:r>
        <w:r w:rsidDel="00641824">
          <w:delText>sensor boards</w:delText>
        </w:r>
      </w:del>
      <w:ins w:id="682" w:author="Stanley Mike-RMPE01" w:date="2017-05-25T08:22:00Z">
        <w:r w:rsidR="00641824">
          <w:t>:</w:t>
        </w:r>
      </w:ins>
    </w:p>
    <w:p w:rsidR="00C611C7" w:rsidRDefault="00513B2F" w:rsidP="00B81694">
      <w:pPr>
        <w:pStyle w:val="BodyList"/>
        <w:numPr>
          <w:ilvl w:val="1"/>
          <w:numId w:val="18"/>
        </w:numPr>
        <w:rPr>
          <w:rFonts w:eastAsia="Arial" w:cs="Arial"/>
          <w:szCs w:val="20"/>
        </w:rPr>
      </w:pPr>
      <w:r>
        <w:t>FRDM-K64F</w:t>
      </w:r>
      <w:ins w:id="683" w:author="Stanley Mike-RMPE01" w:date="2017-05-25T08:22:00Z">
        <w:r w:rsidR="00641824">
          <w:t xml:space="preserve"> and (FRDM-FXS-MULT2-B or FRDM-STBC-AGM01) sensor board</w:t>
        </w:r>
      </w:ins>
    </w:p>
    <w:p w:rsidR="009C49CD" w:rsidRPr="00641824" w:rsidRDefault="001B04E5" w:rsidP="00B81694">
      <w:pPr>
        <w:pStyle w:val="BodyList"/>
        <w:numPr>
          <w:ilvl w:val="1"/>
          <w:numId w:val="18"/>
        </w:numPr>
        <w:rPr>
          <w:ins w:id="684" w:author="Stanley Mike-RMPE01" w:date="2017-05-25T08:21:00Z"/>
          <w:rFonts w:eastAsia="Arial" w:cs="Arial"/>
          <w:szCs w:val="20"/>
          <w:rPrChange w:id="685" w:author="Stanley Mike-RMPE01" w:date="2017-05-25T08:21:00Z">
            <w:rPr>
              <w:ins w:id="686" w:author="Stanley Mike-RMPE01" w:date="2017-05-25T08:21:00Z"/>
            </w:rPr>
          </w:rPrChange>
        </w:rPr>
      </w:pPr>
      <w:r>
        <w:t>FRDM-K22F</w:t>
      </w:r>
      <w:ins w:id="687" w:author="Stanley Mike-RMPE01" w:date="2017-05-25T08:22:00Z">
        <w:r w:rsidR="00641824">
          <w:t xml:space="preserve"> and  (FRDM-FXS-MULT2-B or FRDM-STBC-AGM01) sensor board</w:t>
        </w:r>
      </w:ins>
    </w:p>
    <w:p w:rsidR="00641824" w:rsidRPr="00D627F0" w:rsidRDefault="00641824" w:rsidP="00641824">
      <w:pPr>
        <w:pStyle w:val="BodyList"/>
        <w:numPr>
          <w:ilvl w:val="1"/>
          <w:numId w:val="18"/>
        </w:numPr>
        <w:rPr>
          <w:ins w:id="688" w:author="Stanley Mike-RMPE01" w:date="2017-05-25T08:22:00Z"/>
          <w:rFonts w:eastAsia="Arial" w:cs="Arial"/>
          <w:szCs w:val="20"/>
        </w:rPr>
      </w:pPr>
      <w:ins w:id="689" w:author="Stanley Mike-RMPE01" w:date="2017-05-25T08:22:00Z">
        <w:r>
          <w:t>FRDM-</w:t>
        </w:r>
      </w:ins>
      <w:ins w:id="690" w:author="Stanley Mike-RMPE01" w:date="2017-05-25T08:23:00Z">
        <w:r>
          <w:t>KL25Z</w:t>
        </w:r>
      </w:ins>
      <w:ins w:id="691" w:author="Stanley Mike-RMPE01" w:date="2017-05-25T08:22:00Z">
        <w:r>
          <w:t xml:space="preserve"> and  (FRDM-FXS-MULT2-B or FRDM-STBC-AGM01) sensor board</w:t>
        </w:r>
      </w:ins>
      <w:ins w:id="692" w:author="Stanley Mike-RMPE01" w:date="2017-05-25T08:23:00Z">
        <w:r>
          <w:t xml:space="preserve"> via “virtual shield” implementation</w:t>
        </w:r>
      </w:ins>
    </w:p>
    <w:p w:rsidR="00641824" w:rsidRPr="001B04E5" w:rsidRDefault="007F6E20" w:rsidP="00B81694">
      <w:pPr>
        <w:pStyle w:val="BodyList"/>
        <w:numPr>
          <w:ilvl w:val="1"/>
          <w:numId w:val="18"/>
        </w:numPr>
        <w:rPr>
          <w:rFonts w:eastAsia="Arial" w:cs="Arial"/>
          <w:szCs w:val="20"/>
        </w:rPr>
      </w:pPr>
      <w:ins w:id="693" w:author="Stanley Mike-RMPE01" w:date="2017-05-27T16:17:00Z">
        <w:r>
          <w:rPr>
            <w:rFonts w:eastAsia="Arial" w:cs="Arial"/>
            <w:szCs w:val="20"/>
          </w:rPr>
          <w:t>LPCXpresso54114</w:t>
        </w:r>
      </w:ins>
      <w:ins w:id="694" w:author="Stanley Mike-RMPE01" w:date="2017-05-25T08:23:00Z">
        <w:r w:rsidR="00641824">
          <w:rPr>
            <w:rFonts w:eastAsia="Arial" w:cs="Arial"/>
            <w:szCs w:val="20"/>
          </w:rPr>
          <w:t xml:space="preserve"> and FRDM-STBC-AGM01  sensor board</w:t>
        </w:r>
      </w:ins>
    </w:p>
    <w:p w:rsidR="009B02B9" w:rsidRDefault="009B02B9" w:rsidP="00B81694">
      <w:pPr>
        <w:pStyle w:val="BodyList"/>
        <w:numPr>
          <w:ilvl w:val="0"/>
          <w:numId w:val="18"/>
        </w:numPr>
        <w:rPr>
          <w:rFonts w:eastAsia="Arial" w:cs="Arial"/>
          <w:szCs w:val="20"/>
        </w:rPr>
      </w:pPr>
      <w:r>
        <w:t xml:space="preserve">Library version </w:t>
      </w:r>
      <w:r w:rsidR="00A848B0">
        <w:t>7.</w:t>
      </w:r>
      <w:del w:id="695" w:author="Stanley Mike-RMPE01" w:date="2017-05-16T11:19:00Z">
        <w:r w:rsidR="00A848B0" w:rsidDel="00685A9D">
          <w:delText>10</w:delText>
        </w:r>
        <w:r w:rsidR="00276D88" w:rsidDel="00685A9D">
          <w:delText xml:space="preserve"> </w:delText>
        </w:r>
      </w:del>
      <w:ins w:id="696" w:author="Stanley Mike-RMPE01" w:date="2017-05-16T11:19:00Z">
        <w:r w:rsidR="00685A9D">
          <w:t xml:space="preserve">xx </w:t>
        </w:r>
      </w:ins>
      <w:r w:rsidR="00276D88">
        <w:t>includes support for both bare-metal and RTOS-based projects.</w:t>
      </w:r>
    </w:p>
    <w:p w:rsidR="00513B2F" w:rsidRDefault="00513B2F" w:rsidP="00237F03">
      <w:pPr>
        <w:pStyle w:val="BodyBold"/>
        <w:rPr>
          <w:rFonts w:eastAsia="Arial" w:cs="Arial"/>
          <w:szCs w:val="20"/>
        </w:rPr>
      </w:pPr>
      <w:r>
        <w:t xml:space="preserve">Typical </w:t>
      </w:r>
      <w:r w:rsidR="00C228F2">
        <w:t>a</w:t>
      </w:r>
      <w:r>
        <w:t>pplications</w:t>
      </w:r>
    </w:p>
    <w:p w:rsidR="00513B2F" w:rsidRDefault="00513B2F" w:rsidP="00B81694">
      <w:pPr>
        <w:pStyle w:val="BodyList"/>
        <w:numPr>
          <w:ilvl w:val="0"/>
          <w:numId w:val="18"/>
        </w:numPr>
        <w:rPr>
          <w:rFonts w:eastAsia="Arial" w:cs="Arial"/>
          <w:szCs w:val="20"/>
        </w:rPr>
      </w:pPr>
      <w:r>
        <w:t>Notebook, tablet and smartphone sensor fusion</w:t>
      </w:r>
    </w:p>
    <w:p w:rsidR="00513B2F" w:rsidRDefault="00513B2F" w:rsidP="00B81694">
      <w:pPr>
        <w:pStyle w:val="BodyList"/>
        <w:numPr>
          <w:ilvl w:val="0"/>
          <w:numId w:val="18"/>
        </w:numPr>
        <w:rPr>
          <w:rFonts w:eastAsia="Arial" w:cs="Arial"/>
          <w:szCs w:val="20"/>
        </w:rPr>
      </w:pPr>
      <w:r>
        <w:t>Gaming, motion control, head-mounted displays, wearable electronics</w:t>
      </w:r>
    </w:p>
    <w:p w:rsidR="00513B2F" w:rsidRDefault="00513B2F" w:rsidP="00B81694">
      <w:pPr>
        <w:pStyle w:val="BodyList"/>
        <w:numPr>
          <w:ilvl w:val="0"/>
          <w:numId w:val="18"/>
        </w:numPr>
        <w:rPr>
          <w:rFonts w:eastAsia="Arial" w:cs="Arial"/>
          <w:szCs w:val="20"/>
        </w:rPr>
      </w:pPr>
      <w:r>
        <w:lastRenderedPageBreak/>
        <w:t>Air mouse, remote control</w:t>
      </w:r>
    </w:p>
    <w:p w:rsidR="00340054" w:rsidRDefault="00513B2F" w:rsidP="00B81694">
      <w:pPr>
        <w:pStyle w:val="BodyList"/>
        <w:numPr>
          <w:ilvl w:val="0"/>
          <w:numId w:val="18"/>
        </w:numPr>
        <w:rPr>
          <w:ins w:id="697" w:author="Stanley Mike-RMPE01" w:date="2017-05-24T08:54:00Z"/>
        </w:rPr>
      </w:pPr>
      <w:r>
        <w:t xml:space="preserve">Navigation, </w:t>
      </w:r>
      <w:proofErr w:type="spellStart"/>
      <w:r>
        <w:t>eCompass</w:t>
      </w:r>
      <w:proofErr w:type="spellEnd"/>
      <w:r>
        <w:t>, IoT (Internet of Things) sensor data management</w:t>
      </w:r>
    </w:p>
    <w:p w:rsidR="00CA48E4" w:rsidRDefault="00CA48E4">
      <w:pPr>
        <w:pStyle w:val="BodyList"/>
        <w:sectPr w:rsidR="00CA48E4" w:rsidSect="00263412">
          <w:headerReference w:type="even" r:id="rId15"/>
          <w:headerReference w:type="default" r:id="rId16"/>
          <w:pgSz w:w="12240" w:h="15840" w:code="1"/>
          <w:pgMar w:top="1440" w:right="1080" w:bottom="1440" w:left="1080" w:header="720" w:footer="576" w:gutter="0"/>
          <w:cols w:space="720"/>
          <w:docGrid w:linePitch="360"/>
        </w:sectPr>
        <w:pPrChange w:id="698" w:author="Stanley Mike-RMPE01" w:date="2017-05-24T08:54:00Z">
          <w:pPr>
            <w:pStyle w:val="BodyList"/>
            <w:numPr>
              <w:numId w:val="18"/>
            </w:numPr>
            <w:ind w:left="432" w:hanging="288"/>
          </w:pPr>
        </w:pPrChange>
      </w:pPr>
    </w:p>
    <w:p w:rsidR="00513B2F" w:rsidRPr="00CA48E4" w:rsidRDefault="00CA48E4">
      <w:pPr>
        <w:pStyle w:val="Caption"/>
        <w:rPr>
          <w:noProof/>
          <w:rPrChange w:id="699" w:author="Stanley Mike-RMPE01" w:date="2017-05-24T08:54:00Z">
            <w:rPr>
              <w:rFonts w:eastAsia="Arial" w:cs="Arial"/>
              <w:szCs w:val="24"/>
            </w:rPr>
          </w:rPrChange>
        </w:rPr>
        <w:pPrChange w:id="700" w:author="Stanley Mike-RMPE01" w:date="2017-05-25T08:11:00Z">
          <w:pPr>
            <w:pStyle w:val="TableTitle"/>
          </w:pPr>
        </w:pPrChange>
      </w:pPr>
      <w:ins w:id="701" w:author="Stanley Mike-RMPE01" w:date="2017-05-24T08:54:00Z">
        <w:r>
          <w:lastRenderedPageBreak/>
          <w:t xml:space="preserve">Table </w:t>
        </w:r>
        <w:r>
          <w:fldChar w:fldCharType="begin"/>
        </w:r>
        <w:r>
          <w:instrText xml:space="preserve"> SEQ Table \* ARABIC </w:instrText>
        </w:r>
        <w:r>
          <w:fldChar w:fldCharType="separate"/>
        </w:r>
      </w:ins>
      <w:ins w:id="702" w:author="Stanley Mike-RMPE01" w:date="2017-05-27T12:25:00Z">
        <w:r w:rsidR="006C3433">
          <w:rPr>
            <w:noProof/>
          </w:rPr>
          <w:t>1</w:t>
        </w:r>
      </w:ins>
      <w:ins w:id="703" w:author="Stanley Mike-RMPE01" w:date="2017-05-24T08:54:00Z">
        <w:r>
          <w:fldChar w:fldCharType="end"/>
        </w:r>
      </w:ins>
      <w:ins w:id="704" w:author="Stanley Mike-RMPE01" w:date="2017-05-25T13:25:00Z">
        <w:r w:rsidR="00DB06B5">
          <w:t>:</w:t>
        </w:r>
      </w:ins>
      <w:ins w:id="705" w:author="Stanley Mike-RMPE01" w:date="2017-05-24T08:54:00Z">
        <w:r>
          <w:rPr>
            <w:noProof/>
          </w:rPr>
          <w:t xml:space="preserve"> </w:t>
        </w:r>
      </w:ins>
      <w:del w:id="706" w:author="Stanley Mike-RMPE01" w:date="2017-05-24T08:54:00Z">
        <w:r w:rsidR="00237F03" w:rsidDel="00CA48E4">
          <w:delText xml:space="preserve">Table </w:delText>
        </w:r>
        <w:r w:rsidR="00986AA8" w:rsidDel="00CA48E4">
          <w:fldChar w:fldCharType="begin"/>
        </w:r>
        <w:r w:rsidR="00237F03" w:rsidDel="00CA48E4">
          <w:delInstrText xml:space="preserve"> SEQ Table \* ARABIC </w:delInstrText>
        </w:r>
        <w:r w:rsidR="00986AA8" w:rsidDel="00CA48E4">
          <w:fldChar w:fldCharType="separate"/>
        </w:r>
        <w:r w:rsidR="00CB619A" w:rsidDel="00CA48E4">
          <w:rPr>
            <w:noProof/>
          </w:rPr>
          <w:delText>1</w:delText>
        </w:r>
        <w:r w:rsidR="00986AA8" w:rsidDel="00CA48E4">
          <w:fldChar w:fldCharType="end"/>
        </w:r>
        <w:r w:rsidR="00237F03" w:rsidDel="00CA48E4">
          <w:delText xml:space="preserve">. </w:delText>
        </w:r>
      </w:del>
      <w:r w:rsidR="00513B2F">
        <w:t xml:space="preserve">Feature </w:t>
      </w:r>
      <w:r w:rsidR="00C228F2">
        <w:t>c</w:t>
      </w:r>
      <w:r w:rsidR="00513B2F">
        <w:t xml:space="preserve">omparison of the </w:t>
      </w:r>
      <w:r w:rsidR="00276D88">
        <w:t>NXP</w:t>
      </w:r>
      <w:r w:rsidR="00513B2F">
        <w:t xml:space="preserve"> Sensor Fusion Algorithm </w:t>
      </w:r>
      <w:r w:rsidR="00C228F2">
        <w:t>o</w:t>
      </w:r>
      <w:r w:rsidR="00513B2F">
        <w:t>ptions</w:t>
      </w:r>
    </w:p>
    <w:tbl>
      <w:tblPr>
        <w:tblStyle w:val="Freescale2"/>
        <w:tblW w:w="13090" w:type="dxa"/>
        <w:tblLayout w:type="fixed"/>
        <w:tblLook w:val="0620" w:firstRow="1" w:lastRow="0" w:firstColumn="0" w:lastColumn="0" w:noHBand="1" w:noVBand="1"/>
      </w:tblPr>
      <w:tblGrid>
        <w:gridCol w:w="3882"/>
        <w:gridCol w:w="1329"/>
        <w:gridCol w:w="1505"/>
        <w:gridCol w:w="1505"/>
        <w:gridCol w:w="1505"/>
        <w:gridCol w:w="1329"/>
        <w:gridCol w:w="2035"/>
      </w:tblGrid>
      <w:tr w:rsidR="00340054" w:rsidRPr="00A94F4D" w:rsidTr="00340054">
        <w:trPr>
          <w:cnfStyle w:val="100000000000" w:firstRow="1" w:lastRow="0" w:firstColumn="0" w:lastColumn="0" w:oddVBand="0" w:evenVBand="0" w:oddHBand="0" w:evenHBand="0" w:firstRowFirstColumn="0" w:firstRowLastColumn="0" w:lastRowFirstColumn="0" w:lastRowLastColumn="0"/>
          <w:tblHeader/>
        </w:trPr>
        <w:tc>
          <w:tcPr>
            <w:tcW w:w="3882" w:type="dxa"/>
          </w:tcPr>
          <w:p w:rsidR="00340054" w:rsidRPr="00A94F4D" w:rsidRDefault="00340054" w:rsidP="00A94F4D">
            <w:pPr>
              <w:pStyle w:val="CellBody"/>
              <w:rPr>
                <w:szCs w:val="18"/>
              </w:rPr>
            </w:pPr>
            <w:r w:rsidRPr="00A94F4D">
              <w:rPr>
                <w:szCs w:val="18"/>
              </w:rPr>
              <w:t>Feature</w:t>
            </w:r>
          </w:p>
        </w:tc>
        <w:tc>
          <w:tcPr>
            <w:tcW w:w="1329" w:type="dxa"/>
          </w:tcPr>
          <w:p w:rsidR="00340054" w:rsidRPr="00A94F4D" w:rsidRDefault="00340054" w:rsidP="00A94F4D">
            <w:pPr>
              <w:pStyle w:val="CellBody"/>
              <w:rPr>
                <w:szCs w:val="18"/>
              </w:rPr>
            </w:pPr>
            <w:r w:rsidRPr="00A94F4D">
              <w:rPr>
                <w:szCs w:val="18"/>
              </w:rPr>
              <w:t>Accel only</w:t>
            </w:r>
          </w:p>
        </w:tc>
        <w:tc>
          <w:tcPr>
            <w:tcW w:w="1505" w:type="dxa"/>
          </w:tcPr>
          <w:p w:rsidR="00340054" w:rsidRPr="00A94F4D" w:rsidRDefault="00340054" w:rsidP="00A94F4D">
            <w:pPr>
              <w:pStyle w:val="CellBody"/>
              <w:rPr>
                <w:szCs w:val="18"/>
              </w:rPr>
            </w:pPr>
            <w:r>
              <w:rPr>
                <w:szCs w:val="18"/>
              </w:rPr>
              <w:t>Mag only</w:t>
            </w:r>
          </w:p>
        </w:tc>
        <w:tc>
          <w:tcPr>
            <w:tcW w:w="1505" w:type="dxa"/>
          </w:tcPr>
          <w:p w:rsidR="00340054" w:rsidRPr="00A94F4D" w:rsidRDefault="00340054" w:rsidP="00A94F4D">
            <w:pPr>
              <w:pStyle w:val="CellBody"/>
              <w:rPr>
                <w:szCs w:val="18"/>
              </w:rPr>
            </w:pPr>
            <w:r>
              <w:rPr>
                <w:szCs w:val="18"/>
              </w:rPr>
              <w:t>Gyro Only</w:t>
            </w:r>
          </w:p>
        </w:tc>
        <w:tc>
          <w:tcPr>
            <w:tcW w:w="1505" w:type="dxa"/>
          </w:tcPr>
          <w:p w:rsidR="00340054" w:rsidRPr="00A94F4D" w:rsidRDefault="00340054" w:rsidP="00A94F4D">
            <w:pPr>
              <w:pStyle w:val="CellBody"/>
              <w:rPr>
                <w:szCs w:val="18"/>
              </w:rPr>
            </w:pPr>
            <w:r w:rsidRPr="00A94F4D">
              <w:rPr>
                <w:szCs w:val="18"/>
              </w:rPr>
              <w:t>Accel + gyro</w:t>
            </w:r>
          </w:p>
        </w:tc>
        <w:tc>
          <w:tcPr>
            <w:tcW w:w="1329" w:type="dxa"/>
          </w:tcPr>
          <w:p w:rsidR="00340054" w:rsidRPr="00A94F4D" w:rsidRDefault="00340054" w:rsidP="00A94F4D">
            <w:pPr>
              <w:pStyle w:val="CellBody"/>
              <w:rPr>
                <w:szCs w:val="18"/>
              </w:rPr>
            </w:pPr>
            <w:r w:rsidRPr="00A94F4D">
              <w:rPr>
                <w:szCs w:val="18"/>
              </w:rPr>
              <w:t>Accel + mag</w:t>
            </w:r>
          </w:p>
        </w:tc>
        <w:tc>
          <w:tcPr>
            <w:tcW w:w="2035" w:type="dxa"/>
          </w:tcPr>
          <w:p w:rsidR="00340054" w:rsidRPr="00A94F4D" w:rsidRDefault="00340054" w:rsidP="00A94F4D">
            <w:pPr>
              <w:pStyle w:val="CellBody"/>
              <w:rPr>
                <w:szCs w:val="18"/>
              </w:rPr>
            </w:pPr>
            <w:r w:rsidRPr="00A94F4D">
              <w:rPr>
                <w:szCs w:val="18"/>
              </w:rPr>
              <w:t>Accel + mag + gyro</w:t>
            </w:r>
          </w:p>
        </w:tc>
      </w:tr>
      <w:tr w:rsidR="00340054" w:rsidRPr="00A94F4D" w:rsidTr="00340054">
        <w:tc>
          <w:tcPr>
            <w:tcW w:w="3882" w:type="dxa"/>
          </w:tcPr>
          <w:p w:rsidR="00340054" w:rsidRPr="00A94F4D" w:rsidRDefault="00340054" w:rsidP="00A94F4D">
            <w:pPr>
              <w:pStyle w:val="CellBody"/>
              <w:rPr>
                <w:szCs w:val="18"/>
              </w:rPr>
            </w:pPr>
            <w:r w:rsidRPr="00A94F4D">
              <w:rPr>
                <w:szCs w:val="18"/>
              </w:rPr>
              <w:t>Filter type</w:t>
            </w:r>
          </w:p>
        </w:tc>
        <w:tc>
          <w:tcPr>
            <w:tcW w:w="1329" w:type="dxa"/>
          </w:tcPr>
          <w:p w:rsidR="00340054" w:rsidRPr="00A94F4D" w:rsidRDefault="00340054" w:rsidP="00A94F4D">
            <w:pPr>
              <w:pStyle w:val="CellBody"/>
              <w:jc w:val="center"/>
              <w:rPr>
                <w:szCs w:val="18"/>
              </w:rPr>
            </w:pPr>
            <w:r w:rsidRPr="00A94F4D">
              <w:rPr>
                <w:szCs w:val="18"/>
              </w:rPr>
              <w:t>Low pass</w:t>
            </w:r>
          </w:p>
        </w:tc>
        <w:tc>
          <w:tcPr>
            <w:tcW w:w="1505" w:type="dxa"/>
          </w:tcPr>
          <w:p w:rsidR="00340054" w:rsidRPr="00A94F4D" w:rsidRDefault="00340054" w:rsidP="00A94F4D">
            <w:pPr>
              <w:pStyle w:val="CellBody"/>
              <w:jc w:val="center"/>
              <w:rPr>
                <w:szCs w:val="18"/>
              </w:rPr>
            </w:pPr>
            <w:r>
              <w:rPr>
                <w:szCs w:val="18"/>
              </w:rPr>
              <w:t>Low pass</w:t>
            </w:r>
          </w:p>
        </w:tc>
        <w:tc>
          <w:tcPr>
            <w:tcW w:w="1505" w:type="dxa"/>
          </w:tcPr>
          <w:p w:rsidR="00340054" w:rsidRPr="00A94F4D" w:rsidRDefault="00340054" w:rsidP="00A94F4D">
            <w:pPr>
              <w:pStyle w:val="CellBody"/>
              <w:jc w:val="center"/>
              <w:rPr>
                <w:szCs w:val="18"/>
              </w:rPr>
            </w:pPr>
            <w:r>
              <w:rPr>
                <w:szCs w:val="18"/>
              </w:rPr>
              <w:t>N/A</w:t>
            </w:r>
          </w:p>
        </w:tc>
        <w:tc>
          <w:tcPr>
            <w:tcW w:w="1505" w:type="dxa"/>
          </w:tcPr>
          <w:p w:rsidR="00340054" w:rsidRPr="00A94F4D" w:rsidRDefault="00340054" w:rsidP="00A94F4D">
            <w:pPr>
              <w:pStyle w:val="CellBody"/>
              <w:jc w:val="center"/>
              <w:rPr>
                <w:szCs w:val="18"/>
              </w:rPr>
            </w:pPr>
            <w:r w:rsidRPr="00A94F4D">
              <w:rPr>
                <w:szCs w:val="18"/>
              </w:rPr>
              <w:t>Indirect Kalman</w:t>
            </w:r>
          </w:p>
        </w:tc>
        <w:tc>
          <w:tcPr>
            <w:tcW w:w="1329" w:type="dxa"/>
          </w:tcPr>
          <w:p w:rsidR="00340054" w:rsidRPr="00A94F4D" w:rsidRDefault="00340054" w:rsidP="00A94F4D">
            <w:pPr>
              <w:pStyle w:val="CellBody"/>
              <w:jc w:val="center"/>
              <w:rPr>
                <w:szCs w:val="18"/>
              </w:rPr>
            </w:pPr>
            <w:r w:rsidRPr="00A94F4D">
              <w:rPr>
                <w:szCs w:val="18"/>
              </w:rPr>
              <w:t>Low pass</w:t>
            </w:r>
            <w:r w:rsidR="00406B35">
              <w:fldChar w:fldCharType="begin"/>
            </w:r>
            <w:r w:rsidR="00406B35">
              <w:instrText xml:space="preserve"> REF _Ref428790801 \h  \* MERGEFORMAT </w:instrText>
            </w:r>
            <w:r w:rsidR="00406B35">
              <w:fldChar w:fldCharType="separate"/>
            </w:r>
            <w:r w:rsidR="006C3433">
              <w:t>1</w:t>
            </w:r>
            <w:r w:rsidR="00406B35">
              <w:fldChar w:fldCharType="end"/>
            </w:r>
          </w:p>
        </w:tc>
        <w:tc>
          <w:tcPr>
            <w:tcW w:w="2035" w:type="dxa"/>
          </w:tcPr>
          <w:p w:rsidR="00340054" w:rsidRPr="00A94F4D" w:rsidRDefault="00340054" w:rsidP="00A94F4D">
            <w:pPr>
              <w:pStyle w:val="CellBody"/>
              <w:jc w:val="center"/>
              <w:rPr>
                <w:szCs w:val="18"/>
              </w:rPr>
            </w:pPr>
            <w:r w:rsidRPr="00A94F4D">
              <w:rPr>
                <w:szCs w:val="18"/>
              </w:rPr>
              <w:t>Indirect Kalman</w:t>
            </w:r>
          </w:p>
        </w:tc>
      </w:tr>
      <w:tr w:rsidR="00340054" w:rsidRPr="00A94F4D" w:rsidTr="00340054">
        <w:tc>
          <w:tcPr>
            <w:tcW w:w="3882" w:type="dxa"/>
          </w:tcPr>
          <w:p w:rsidR="00340054" w:rsidRPr="00A94F4D" w:rsidRDefault="00340054" w:rsidP="00A94F4D">
            <w:pPr>
              <w:pStyle w:val="CellBody"/>
              <w:rPr>
                <w:szCs w:val="18"/>
              </w:rPr>
            </w:pPr>
            <w:r w:rsidRPr="00A94F4D">
              <w:rPr>
                <w:szCs w:val="18"/>
              </w:rPr>
              <w:t>Roll / Pitch / Tilt in degrees</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Yaw in degrees</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75326B">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No</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Angular rate</w:t>
            </w:r>
            <w:hyperlink w:anchor="_bookmark1" w:history="1">
              <w:r w:rsidR="00406B35">
                <w:fldChar w:fldCharType="begin"/>
              </w:r>
              <w:r w:rsidR="00406B35">
                <w:instrText xml:space="preserve"> REF _Ref428790823 \h  \* MERGEFORMAT </w:instrText>
              </w:r>
              <w:r w:rsidR="00406B35">
                <w:fldChar w:fldCharType="separate"/>
              </w:r>
              <w:r w:rsidR="006C3433">
                <w:t>2</w:t>
              </w:r>
              <w:r w:rsidR="00406B35">
                <w:fldChar w:fldCharType="end"/>
              </w:r>
            </w:hyperlink>
            <w:r w:rsidRPr="00A94F4D">
              <w:rPr>
                <w:szCs w:val="18"/>
              </w:rPr>
              <w:t xml:space="preserve"> in degrees/second</w:t>
            </w:r>
          </w:p>
        </w:tc>
        <w:tc>
          <w:tcPr>
            <w:tcW w:w="1329" w:type="dxa"/>
          </w:tcPr>
          <w:p w:rsidR="00340054" w:rsidRPr="00A94F4D" w:rsidRDefault="00340054" w:rsidP="00A94F4D">
            <w:pPr>
              <w:pStyle w:val="CellBody"/>
              <w:jc w:val="center"/>
              <w:rPr>
                <w:szCs w:val="18"/>
              </w:rPr>
            </w:pPr>
            <w:r w:rsidRPr="00671A96">
              <w:rPr>
                <w:szCs w:val="18"/>
              </w:rPr>
              <w:t xml:space="preserve">virtual </w:t>
            </w:r>
            <w:r w:rsidRPr="00DF66CB">
              <w:rPr>
                <w:szCs w:val="18"/>
                <w:vertAlign w:val="superscript"/>
              </w:rPr>
              <w:t xml:space="preserve">2 </w:t>
            </w:r>
            <w:r w:rsidRPr="00671A96">
              <w:rPr>
                <w:szCs w:val="18"/>
              </w:rPr>
              <w:t>axis</w:t>
            </w:r>
            <w:hyperlink w:anchor="_bookmark1" w:history="1">
              <w:r w:rsidR="00406B35">
                <w:fldChar w:fldCharType="begin"/>
              </w:r>
              <w:r w:rsidR="00406B35">
                <w:instrText xml:space="preserve"> REF _Ref428790848 \h  \* MERGEFORMAT </w:instrText>
              </w:r>
              <w:r w:rsidR="00406B35">
                <w:fldChar w:fldCharType="separate"/>
              </w:r>
              <w:r w:rsidR="006C3433">
                <w:t>3</w:t>
              </w:r>
              <w:r w:rsidR="00406B35">
                <w:fldChar w:fldCharType="end"/>
              </w:r>
            </w:hyperlink>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 xml:space="preserve">virtual </w:t>
            </w:r>
            <w:r w:rsidRPr="00DF66CB">
              <w:rPr>
                <w:szCs w:val="18"/>
                <w:vertAlign w:val="superscript"/>
              </w:rPr>
              <w:t>3</w:t>
            </w:r>
            <w:r w:rsidRPr="00A94F4D">
              <w:rPr>
                <w:szCs w:val="18"/>
              </w:rPr>
              <w:t xml:space="preserve"> axis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Compass heading (magnetic north) in degrees</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No</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proofErr w:type="spellStart"/>
            <w:r w:rsidRPr="00A94F4D">
              <w:rPr>
                <w:szCs w:val="18"/>
              </w:rPr>
              <w:t>Quarternion</w:t>
            </w:r>
            <w:proofErr w:type="spellEnd"/>
            <w:r w:rsidRPr="00A94F4D">
              <w:rPr>
                <w:szCs w:val="18"/>
              </w:rPr>
              <w:t xml:space="preserve"> and rotation vector</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0328B6" w:rsidRDefault="0075326B" w:rsidP="005E5BE5">
            <w:pPr>
              <w:pStyle w:val="CellBody"/>
              <w:jc w:val="center"/>
              <w:rPr>
                <w:color w:val="000000" w:themeColor="text1"/>
                <w:szCs w:val="18"/>
              </w:rPr>
            </w:pPr>
            <w:r w:rsidRPr="000328B6">
              <w:rPr>
                <w:color w:val="000000" w:themeColor="text1"/>
                <w:szCs w:val="18"/>
              </w:rPr>
              <w:t>Yes</w:t>
            </w:r>
            <w:hyperlink w:anchor="_bookmark1" w:history="1">
              <w:r w:rsidR="005E5BE5">
                <w:rPr>
                  <w:rStyle w:val="link-superscript"/>
                  <w:color w:val="000000" w:themeColor="text1"/>
                  <w:sz w:val="22"/>
                  <w:szCs w:val="22"/>
                </w:rPr>
                <w:t>4</w:t>
              </w:r>
            </w:hyperlink>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Rotation matrix</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Pr>
                <w:szCs w:val="18"/>
              </w:rPr>
              <w:t>Yaw only</w:t>
            </w:r>
          </w:p>
        </w:tc>
        <w:tc>
          <w:tcPr>
            <w:tcW w:w="1505" w:type="dxa"/>
          </w:tcPr>
          <w:p w:rsidR="00340054" w:rsidRPr="000328B6" w:rsidRDefault="0075326B" w:rsidP="005E5BE5">
            <w:pPr>
              <w:pStyle w:val="CellBody"/>
              <w:jc w:val="center"/>
              <w:rPr>
                <w:color w:val="000000" w:themeColor="text1"/>
                <w:szCs w:val="18"/>
              </w:rPr>
            </w:pPr>
            <w:r w:rsidRPr="000328B6">
              <w:rPr>
                <w:color w:val="000000" w:themeColor="text1"/>
                <w:szCs w:val="18"/>
              </w:rPr>
              <w:t>Yes</w:t>
            </w:r>
            <w:hyperlink w:anchor="_bookmark1" w:history="1">
              <w:r w:rsidR="005E5BE5">
                <w:rPr>
                  <w:rStyle w:val="link-superscript"/>
                  <w:color w:val="000000" w:themeColor="text1"/>
                  <w:sz w:val="22"/>
                  <w:szCs w:val="22"/>
                </w:rPr>
                <w:t>4</w:t>
              </w:r>
            </w:hyperlink>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Linear acceleration separate from gravity</w:t>
            </w:r>
          </w:p>
        </w:tc>
        <w:tc>
          <w:tcPr>
            <w:tcW w:w="1329" w:type="dxa"/>
          </w:tcPr>
          <w:p w:rsidR="00340054" w:rsidRPr="00A94F4D" w:rsidRDefault="00340054" w:rsidP="00A94F4D">
            <w:pPr>
              <w:pStyle w:val="CellBody"/>
              <w:jc w:val="center"/>
              <w:rPr>
                <w:szCs w:val="18"/>
              </w:rPr>
            </w:pPr>
            <w:r w:rsidRPr="00A94F4D">
              <w:rPr>
                <w:szCs w:val="18"/>
              </w:rPr>
              <w:t>No</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No</w:t>
            </w:r>
          </w:p>
        </w:tc>
        <w:tc>
          <w:tcPr>
            <w:tcW w:w="2035" w:type="dxa"/>
          </w:tcPr>
          <w:p w:rsidR="00340054" w:rsidRPr="00A94F4D" w:rsidRDefault="00340054" w:rsidP="00A94F4D">
            <w:pPr>
              <w:pStyle w:val="CellBody"/>
              <w:jc w:val="center"/>
              <w:rPr>
                <w:szCs w:val="18"/>
              </w:rPr>
            </w:pPr>
            <w:r w:rsidRPr="00A94F4D">
              <w:rPr>
                <w:szCs w:val="18"/>
              </w:rPr>
              <w:t>Yes</w:t>
            </w:r>
          </w:p>
        </w:tc>
      </w:tr>
      <w:tr w:rsidR="000328B6" w:rsidRPr="00A94F4D" w:rsidTr="00340054">
        <w:tc>
          <w:tcPr>
            <w:tcW w:w="3882" w:type="dxa"/>
          </w:tcPr>
          <w:p w:rsidR="000328B6" w:rsidRPr="00A94F4D" w:rsidRDefault="00DD0833" w:rsidP="000328B6">
            <w:pPr>
              <w:pStyle w:val="CellBody"/>
              <w:rPr>
                <w:szCs w:val="18"/>
              </w:rPr>
            </w:pPr>
            <w:r>
              <w:rPr>
                <w:szCs w:val="18"/>
              </w:rPr>
              <w:t>Aerospace</w:t>
            </w:r>
            <w:r w:rsidR="000328B6" w:rsidRPr="00A94F4D">
              <w:rPr>
                <w:szCs w:val="18"/>
              </w:rPr>
              <w:t xml:space="preserve"> (North-East-Down)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0328B6" w:rsidRPr="00A94F4D" w:rsidTr="00340054">
        <w:tc>
          <w:tcPr>
            <w:tcW w:w="3882" w:type="dxa"/>
          </w:tcPr>
          <w:p w:rsidR="000328B6" w:rsidRPr="00A94F4D" w:rsidRDefault="000328B6" w:rsidP="000328B6">
            <w:pPr>
              <w:pStyle w:val="CellBody"/>
              <w:rPr>
                <w:szCs w:val="18"/>
              </w:rPr>
            </w:pPr>
            <w:r w:rsidRPr="00A94F4D">
              <w:rPr>
                <w:szCs w:val="18"/>
              </w:rPr>
              <w:t>ENU (Windows</w:t>
            </w:r>
            <w:r w:rsidR="00DF66CB">
              <w:rPr>
                <w:szCs w:val="18"/>
              </w:rPr>
              <w:sym w:font="Symbol" w:char="F0D2"/>
            </w:r>
            <w:r w:rsidRPr="00A94F4D">
              <w:rPr>
                <w:szCs w:val="18"/>
              </w:rPr>
              <w:t xml:space="preserve"> 8 variant)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0328B6" w:rsidRPr="00A94F4D" w:rsidTr="00340054">
        <w:tc>
          <w:tcPr>
            <w:tcW w:w="3882" w:type="dxa"/>
          </w:tcPr>
          <w:p w:rsidR="000328B6" w:rsidRPr="00A94F4D" w:rsidRDefault="000328B6" w:rsidP="000328B6">
            <w:pPr>
              <w:pStyle w:val="CellBody"/>
              <w:rPr>
                <w:szCs w:val="18"/>
              </w:rPr>
            </w:pPr>
            <w:r w:rsidRPr="00A94F4D">
              <w:rPr>
                <w:szCs w:val="18"/>
              </w:rPr>
              <w:t>ENU (Android variant) frame of reference</w:t>
            </w:r>
          </w:p>
        </w:tc>
        <w:tc>
          <w:tcPr>
            <w:tcW w:w="1329"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0328B6">
            <w:pPr>
              <w:pStyle w:val="CellBody"/>
              <w:jc w:val="center"/>
              <w:rPr>
                <w:szCs w:val="18"/>
              </w:rPr>
            </w:pPr>
            <w:r>
              <w:rPr>
                <w:szCs w:val="18"/>
              </w:rPr>
              <w:t>Yes</w:t>
            </w:r>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505" w:type="dxa"/>
          </w:tcPr>
          <w:p w:rsidR="000328B6" w:rsidRPr="00A94F4D" w:rsidRDefault="000328B6" w:rsidP="005E5BE5">
            <w:pPr>
              <w:pStyle w:val="CellBody"/>
              <w:jc w:val="center"/>
              <w:rPr>
                <w:szCs w:val="18"/>
              </w:rPr>
            </w:pPr>
            <w:r w:rsidRPr="00A94F4D">
              <w:rPr>
                <w:szCs w:val="18"/>
              </w:rPr>
              <w:t>Yes</w:t>
            </w:r>
            <w:hyperlink w:anchor="_bookmark3" w:history="1">
              <w:r w:rsidR="005E5BE5">
                <w:rPr>
                  <w:rStyle w:val="FootnoteNumber"/>
                </w:rPr>
                <w:t>5</w:t>
              </w:r>
            </w:hyperlink>
          </w:p>
        </w:tc>
        <w:tc>
          <w:tcPr>
            <w:tcW w:w="1329" w:type="dxa"/>
          </w:tcPr>
          <w:p w:rsidR="000328B6" w:rsidRPr="00A94F4D" w:rsidRDefault="000328B6" w:rsidP="000328B6">
            <w:pPr>
              <w:pStyle w:val="CellBody"/>
              <w:jc w:val="center"/>
              <w:rPr>
                <w:szCs w:val="18"/>
              </w:rPr>
            </w:pPr>
            <w:r w:rsidRPr="00A94F4D">
              <w:rPr>
                <w:szCs w:val="18"/>
              </w:rPr>
              <w:t>Yes</w:t>
            </w:r>
          </w:p>
        </w:tc>
        <w:tc>
          <w:tcPr>
            <w:tcW w:w="2035" w:type="dxa"/>
          </w:tcPr>
          <w:p w:rsidR="000328B6" w:rsidRPr="00A94F4D" w:rsidRDefault="000328B6" w:rsidP="000328B6">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Magnetic calibration included</w:t>
            </w:r>
          </w:p>
        </w:tc>
        <w:tc>
          <w:tcPr>
            <w:tcW w:w="1329" w:type="dxa"/>
          </w:tcPr>
          <w:p w:rsidR="00340054" w:rsidRPr="00A94F4D" w:rsidRDefault="00340054" w:rsidP="00A94F4D">
            <w:pPr>
              <w:pStyle w:val="CellBody"/>
              <w:jc w:val="center"/>
              <w:rPr>
                <w:szCs w:val="18"/>
              </w:rPr>
            </w:pPr>
            <w:r w:rsidRPr="00A94F4D">
              <w:rPr>
                <w:szCs w:val="18"/>
              </w:rPr>
              <w:t>N</w:t>
            </w:r>
            <w:r w:rsidR="0075326B">
              <w:rPr>
                <w:szCs w:val="18"/>
              </w:rPr>
              <w:t>/A</w:t>
            </w:r>
          </w:p>
        </w:tc>
        <w:tc>
          <w:tcPr>
            <w:tcW w:w="1505" w:type="dxa"/>
          </w:tcPr>
          <w:p w:rsidR="00340054" w:rsidRPr="00A94F4D" w:rsidRDefault="00340054" w:rsidP="00A94F4D">
            <w:pPr>
              <w:pStyle w:val="CellBody"/>
              <w:jc w:val="center"/>
              <w:rPr>
                <w:szCs w:val="18"/>
              </w:rPr>
            </w:pPr>
            <w:r>
              <w:rPr>
                <w:szCs w:val="18"/>
              </w:rPr>
              <w:t>Yes</w:t>
            </w:r>
          </w:p>
        </w:tc>
        <w:tc>
          <w:tcPr>
            <w:tcW w:w="1505" w:type="dxa"/>
          </w:tcPr>
          <w:p w:rsidR="00340054" w:rsidRPr="00A94F4D" w:rsidRDefault="0075326B" w:rsidP="00A94F4D">
            <w:pPr>
              <w:pStyle w:val="CellBody"/>
              <w:jc w:val="center"/>
              <w:rPr>
                <w:szCs w:val="18"/>
              </w:rPr>
            </w:pPr>
            <w:r>
              <w:rPr>
                <w:szCs w:val="18"/>
              </w:rPr>
              <w:t>N/A</w:t>
            </w:r>
          </w:p>
        </w:tc>
        <w:tc>
          <w:tcPr>
            <w:tcW w:w="1505" w:type="dxa"/>
          </w:tcPr>
          <w:p w:rsidR="00340054" w:rsidRPr="00A94F4D" w:rsidRDefault="00340054" w:rsidP="00A94F4D">
            <w:pPr>
              <w:pStyle w:val="CellBody"/>
              <w:jc w:val="center"/>
              <w:rPr>
                <w:szCs w:val="18"/>
              </w:rPr>
            </w:pPr>
            <w:r w:rsidRPr="00A94F4D">
              <w:rPr>
                <w:szCs w:val="18"/>
              </w:rPr>
              <w:t>N</w:t>
            </w:r>
            <w:r w:rsidR="0075326B">
              <w:rPr>
                <w:szCs w:val="18"/>
              </w:rPr>
              <w:t>/A</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340054" w:rsidRPr="00A94F4D" w:rsidTr="00340054">
        <w:tc>
          <w:tcPr>
            <w:tcW w:w="3882" w:type="dxa"/>
          </w:tcPr>
          <w:p w:rsidR="00340054" w:rsidRPr="00A94F4D" w:rsidRDefault="00340054" w:rsidP="00A94F4D">
            <w:pPr>
              <w:pStyle w:val="CellBody"/>
              <w:rPr>
                <w:szCs w:val="18"/>
              </w:rPr>
            </w:pPr>
            <w:r w:rsidRPr="00A94F4D">
              <w:rPr>
                <w:szCs w:val="18"/>
              </w:rPr>
              <w:t>Gyro offset calibration included</w:t>
            </w:r>
          </w:p>
        </w:tc>
        <w:tc>
          <w:tcPr>
            <w:tcW w:w="1329" w:type="dxa"/>
          </w:tcPr>
          <w:p w:rsidR="00340054" w:rsidRPr="00A94F4D" w:rsidRDefault="00340054" w:rsidP="00A94F4D">
            <w:pPr>
              <w:pStyle w:val="CellBody"/>
              <w:jc w:val="center"/>
              <w:rPr>
                <w:szCs w:val="18"/>
              </w:rPr>
            </w:pPr>
            <w:r w:rsidRPr="00A94F4D">
              <w:rPr>
                <w:szCs w:val="18"/>
              </w:rPr>
              <w:t>N/A</w:t>
            </w:r>
          </w:p>
        </w:tc>
        <w:tc>
          <w:tcPr>
            <w:tcW w:w="1505" w:type="dxa"/>
          </w:tcPr>
          <w:p w:rsidR="00340054" w:rsidRPr="00A94F4D" w:rsidRDefault="00340054" w:rsidP="00A94F4D">
            <w:pPr>
              <w:pStyle w:val="CellBody"/>
              <w:jc w:val="center"/>
              <w:rPr>
                <w:szCs w:val="18"/>
              </w:rPr>
            </w:pPr>
            <w:r>
              <w:rPr>
                <w:szCs w:val="18"/>
              </w:rPr>
              <w:t>N/A</w:t>
            </w:r>
          </w:p>
        </w:tc>
        <w:tc>
          <w:tcPr>
            <w:tcW w:w="1505" w:type="dxa"/>
          </w:tcPr>
          <w:p w:rsidR="00340054" w:rsidRPr="00A94F4D" w:rsidRDefault="0075326B" w:rsidP="00A94F4D">
            <w:pPr>
              <w:pStyle w:val="CellBody"/>
              <w:jc w:val="center"/>
              <w:rPr>
                <w:szCs w:val="18"/>
              </w:rPr>
            </w:pPr>
            <w:r>
              <w:rPr>
                <w:szCs w:val="18"/>
              </w:rPr>
              <w:t>No</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N/A</w:t>
            </w:r>
          </w:p>
        </w:tc>
        <w:tc>
          <w:tcPr>
            <w:tcW w:w="2035" w:type="dxa"/>
          </w:tcPr>
          <w:p w:rsidR="00340054" w:rsidRPr="00A94F4D" w:rsidRDefault="00340054" w:rsidP="00A94F4D">
            <w:pPr>
              <w:pStyle w:val="CellBody"/>
              <w:jc w:val="center"/>
              <w:rPr>
                <w:szCs w:val="18"/>
              </w:rPr>
            </w:pPr>
            <w:r w:rsidRPr="00A94F4D">
              <w:rPr>
                <w:szCs w:val="18"/>
              </w:rPr>
              <w:t>Yes</w:t>
            </w:r>
          </w:p>
        </w:tc>
      </w:tr>
      <w:tr w:rsidR="00406B35" w:rsidRPr="00A94F4D" w:rsidTr="00340054">
        <w:trPr>
          <w:ins w:id="707" w:author="Stanley Mike-RMPE01" w:date="2017-05-16T11:20:00Z"/>
        </w:trPr>
        <w:tc>
          <w:tcPr>
            <w:tcW w:w="3882" w:type="dxa"/>
          </w:tcPr>
          <w:p w:rsidR="00406B35" w:rsidRPr="00A94F4D" w:rsidRDefault="00406B35" w:rsidP="00406B35">
            <w:pPr>
              <w:pStyle w:val="CellBody"/>
              <w:rPr>
                <w:ins w:id="708" w:author="Stanley Mike-RMPE01" w:date="2017-05-16T11:20:00Z"/>
                <w:szCs w:val="18"/>
              </w:rPr>
            </w:pPr>
            <w:ins w:id="709" w:author="Stanley Mike-RMPE01" w:date="2017-05-16T12:23:00Z">
              <w:r>
                <w:rPr>
                  <w:szCs w:val="18"/>
                </w:rPr>
                <w:t>FRDM-KL25Z board support</w:t>
              </w:r>
            </w:ins>
          </w:p>
        </w:tc>
        <w:tc>
          <w:tcPr>
            <w:tcW w:w="1329" w:type="dxa"/>
          </w:tcPr>
          <w:p w:rsidR="00406B35" w:rsidRPr="00A94F4D" w:rsidRDefault="00406B35" w:rsidP="00406B35">
            <w:pPr>
              <w:pStyle w:val="CellBody"/>
              <w:jc w:val="center"/>
              <w:rPr>
                <w:ins w:id="710" w:author="Stanley Mike-RMPE01" w:date="2017-05-16T11:20:00Z"/>
                <w:szCs w:val="18"/>
              </w:rPr>
            </w:pPr>
            <w:ins w:id="711" w:author="Stanley Mike-RMPE01" w:date="2017-05-16T12:23:00Z">
              <w:r w:rsidRPr="00A94F4D">
                <w:rPr>
                  <w:szCs w:val="18"/>
                </w:rPr>
                <w:t>Yes</w:t>
              </w:r>
            </w:ins>
          </w:p>
        </w:tc>
        <w:tc>
          <w:tcPr>
            <w:tcW w:w="1505" w:type="dxa"/>
          </w:tcPr>
          <w:p w:rsidR="00406B35" w:rsidRPr="00A94F4D" w:rsidRDefault="00406B35" w:rsidP="00406B35">
            <w:pPr>
              <w:pStyle w:val="CellBody"/>
              <w:jc w:val="center"/>
              <w:rPr>
                <w:ins w:id="712" w:author="Stanley Mike-RMPE01" w:date="2017-05-16T11:20:00Z"/>
                <w:szCs w:val="18"/>
              </w:rPr>
            </w:pPr>
            <w:ins w:id="713" w:author="Stanley Mike-RMPE01" w:date="2017-05-16T12:23:00Z">
              <w:r w:rsidRPr="00A94F4D">
                <w:rPr>
                  <w:szCs w:val="18"/>
                </w:rPr>
                <w:t>Yes</w:t>
              </w:r>
            </w:ins>
          </w:p>
        </w:tc>
        <w:tc>
          <w:tcPr>
            <w:tcW w:w="1505" w:type="dxa"/>
          </w:tcPr>
          <w:p w:rsidR="00406B35" w:rsidRPr="00A94F4D" w:rsidRDefault="00406B35" w:rsidP="00406B35">
            <w:pPr>
              <w:pStyle w:val="CellBody"/>
              <w:jc w:val="center"/>
              <w:rPr>
                <w:ins w:id="714" w:author="Stanley Mike-RMPE01" w:date="2017-05-16T11:20:00Z"/>
                <w:szCs w:val="18"/>
              </w:rPr>
            </w:pPr>
            <w:ins w:id="715" w:author="Stanley Mike-RMPE01" w:date="2017-05-16T12:23:00Z">
              <w:r w:rsidRPr="00A94F4D">
                <w:rPr>
                  <w:szCs w:val="18"/>
                </w:rPr>
                <w:t>Yes</w:t>
              </w:r>
            </w:ins>
          </w:p>
        </w:tc>
        <w:tc>
          <w:tcPr>
            <w:tcW w:w="1505" w:type="dxa"/>
          </w:tcPr>
          <w:p w:rsidR="00406B35" w:rsidRPr="00A94F4D" w:rsidRDefault="00406B35" w:rsidP="00406B35">
            <w:pPr>
              <w:pStyle w:val="CellBody"/>
              <w:jc w:val="center"/>
              <w:rPr>
                <w:ins w:id="716" w:author="Stanley Mike-RMPE01" w:date="2017-05-16T11:20:00Z"/>
                <w:szCs w:val="18"/>
              </w:rPr>
            </w:pPr>
            <w:ins w:id="717" w:author="Stanley Mike-RMPE01" w:date="2017-05-16T12:23:00Z">
              <w:r w:rsidRPr="00A94F4D">
                <w:rPr>
                  <w:szCs w:val="18"/>
                </w:rPr>
                <w:t>Yes</w:t>
              </w:r>
            </w:ins>
          </w:p>
        </w:tc>
        <w:tc>
          <w:tcPr>
            <w:tcW w:w="1329" w:type="dxa"/>
          </w:tcPr>
          <w:p w:rsidR="00406B35" w:rsidRPr="00A94F4D" w:rsidRDefault="00406B35" w:rsidP="00406B35">
            <w:pPr>
              <w:pStyle w:val="CellBody"/>
              <w:jc w:val="center"/>
              <w:rPr>
                <w:ins w:id="718" w:author="Stanley Mike-RMPE01" w:date="2017-05-16T11:20:00Z"/>
                <w:szCs w:val="18"/>
              </w:rPr>
            </w:pPr>
            <w:ins w:id="719" w:author="Stanley Mike-RMPE01" w:date="2017-05-16T12:23:00Z">
              <w:r w:rsidRPr="00A94F4D">
                <w:rPr>
                  <w:szCs w:val="18"/>
                </w:rPr>
                <w:t>Yes</w:t>
              </w:r>
            </w:ins>
          </w:p>
        </w:tc>
        <w:tc>
          <w:tcPr>
            <w:tcW w:w="2035" w:type="dxa"/>
          </w:tcPr>
          <w:p w:rsidR="00406B35" w:rsidRPr="00A94F4D" w:rsidRDefault="00406B35" w:rsidP="00406B35">
            <w:pPr>
              <w:pStyle w:val="CellBody"/>
              <w:jc w:val="center"/>
              <w:rPr>
                <w:ins w:id="720" w:author="Stanley Mike-RMPE01" w:date="2017-05-16T11:20:00Z"/>
                <w:szCs w:val="18"/>
              </w:rPr>
            </w:pPr>
            <w:ins w:id="721" w:author="Stanley Mike-RMPE01" w:date="2017-05-16T12:23:00Z">
              <w:r w:rsidRPr="00A94F4D">
                <w:rPr>
                  <w:szCs w:val="18"/>
                </w:rPr>
                <w:t>Yes</w:t>
              </w:r>
            </w:ins>
          </w:p>
        </w:tc>
      </w:tr>
      <w:tr w:rsidR="00340054" w:rsidRPr="00A94F4D" w:rsidTr="00340054">
        <w:tc>
          <w:tcPr>
            <w:tcW w:w="3882" w:type="dxa"/>
          </w:tcPr>
          <w:p w:rsidR="00340054" w:rsidRPr="00A94F4D" w:rsidRDefault="00340054" w:rsidP="00A94F4D">
            <w:pPr>
              <w:pStyle w:val="CellBody"/>
              <w:rPr>
                <w:szCs w:val="18"/>
              </w:rPr>
            </w:pPr>
            <w:r w:rsidRPr="00A94F4D">
              <w:rPr>
                <w:szCs w:val="18"/>
              </w:rPr>
              <w:t>FRDM-K64F board support</w:t>
            </w:r>
          </w:p>
        </w:tc>
        <w:tc>
          <w:tcPr>
            <w:tcW w:w="1329" w:type="dxa"/>
          </w:tcPr>
          <w:p w:rsidR="00340054" w:rsidRPr="00A94F4D" w:rsidRDefault="00340054" w:rsidP="00A94F4D">
            <w:pPr>
              <w:pStyle w:val="CellBody"/>
              <w:jc w:val="center"/>
              <w:rPr>
                <w:szCs w:val="18"/>
              </w:rPr>
            </w:pPr>
            <w:r w:rsidRPr="00A94F4D">
              <w:rPr>
                <w:szCs w:val="18"/>
              </w:rPr>
              <w:t>Yes</w:t>
            </w:r>
          </w:p>
        </w:tc>
        <w:tc>
          <w:tcPr>
            <w:tcW w:w="1505" w:type="dxa"/>
          </w:tcPr>
          <w:p w:rsidR="00340054" w:rsidRPr="00A94F4D" w:rsidRDefault="00340054" w:rsidP="00340054">
            <w:pPr>
              <w:pStyle w:val="CellBody"/>
              <w:jc w:val="center"/>
              <w:rPr>
                <w:szCs w:val="18"/>
              </w:rPr>
            </w:pPr>
            <w:r w:rsidRPr="00A94F4D">
              <w:rPr>
                <w:szCs w:val="18"/>
              </w:rPr>
              <w:t>Yes</w:t>
            </w:r>
          </w:p>
        </w:tc>
        <w:tc>
          <w:tcPr>
            <w:tcW w:w="1505" w:type="dxa"/>
          </w:tcPr>
          <w:p w:rsidR="00340054" w:rsidRPr="00A94F4D" w:rsidRDefault="00340054" w:rsidP="00340054">
            <w:pPr>
              <w:pStyle w:val="CellBody"/>
              <w:jc w:val="center"/>
              <w:rPr>
                <w:szCs w:val="18"/>
              </w:rPr>
            </w:pPr>
            <w:r w:rsidRPr="00A94F4D">
              <w:rPr>
                <w:szCs w:val="18"/>
              </w:rPr>
              <w:t>Yes</w:t>
            </w:r>
          </w:p>
        </w:tc>
        <w:tc>
          <w:tcPr>
            <w:tcW w:w="1505" w:type="dxa"/>
          </w:tcPr>
          <w:p w:rsidR="00340054" w:rsidRPr="00A94F4D" w:rsidRDefault="00340054" w:rsidP="00A94F4D">
            <w:pPr>
              <w:pStyle w:val="CellBody"/>
              <w:jc w:val="center"/>
              <w:rPr>
                <w:szCs w:val="18"/>
              </w:rPr>
            </w:pPr>
            <w:r w:rsidRPr="00A94F4D">
              <w:rPr>
                <w:szCs w:val="18"/>
              </w:rPr>
              <w:t>Yes</w:t>
            </w:r>
          </w:p>
        </w:tc>
        <w:tc>
          <w:tcPr>
            <w:tcW w:w="1329" w:type="dxa"/>
          </w:tcPr>
          <w:p w:rsidR="00340054" w:rsidRPr="00A94F4D" w:rsidRDefault="00340054" w:rsidP="00A94F4D">
            <w:pPr>
              <w:pStyle w:val="CellBody"/>
              <w:jc w:val="center"/>
              <w:rPr>
                <w:szCs w:val="18"/>
              </w:rPr>
            </w:pPr>
            <w:r w:rsidRPr="00A94F4D">
              <w:rPr>
                <w:szCs w:val="18"/>
              </w:rPr>
              <w:t>Yes</w:t>
            </w:r>
          </w:p>
        </w:tc>
        <w:tc>
          <w:tcPr>
            <w:tcW w:w="2035" w:type="dxa"/>
          </w:tcPr>
          <w:p w:rsidR="00340054" w:rsidRPr="00A94F4D" w:rsidRDefault="00340054" w:rsidP="00A94F4D">
            <w:pPr>
              <w:pStyle w:val="CellBody"/>
              <w:jc w:val="center"/>
              <w:rPr>
                <w:szCs w:val="18"/>
              </w:rPr>
            </w:pPr>
            <w:r w:rsidRPr="00A94F4D">
              <w:rPr>
                <w:szCs w:val="18"/>
              </w:rPr>
              <w:t>Yes</w:t>
            </w:r>
          </w:p>
        </w:tc>
      </w:tr>
      <w:tr w:rsidR="001B04E5" w:rsidRPr="00A94F4D" w:rsidTr="00340054">
        <w:tc>
          <w:tcPr>
            <w:tcW w:w="3882" w:type="dxa"/>
          </w:tcPr>
          <w:p w:rsidR="001B04E5" w:rsidRPr="00A94F4D" w:rsidRDefault="001B04E5" w:rsidP="001B04E5">
            <w:pPr>
              <w:pStyle w:val="CellBody"/>
              <w:rPr>
                <w:szCs w:val="18"/>
              </w:rPr>
            </w:pPr>
            <w:r w:rsidRPr="00A94F4D">
              <w:rPr>
                <w:szCs w:val="18"/>
              </w:rPr>
              <w:t>FRDM-K</w:t>
            </w:r>
            <w:r>
              <w:rPr>
                <w:szCs w:val="18"/>
              </w:rPr>
              <w:t>22</w:t>
            </w:r>
            <w:r w:rsidRPr="00A94F4D">
              <w:rPr>
                <w:szCs w:val="18"/>
              </w:rPr>
              <w:t>F board support</w:t>
            </w:r>
          </w:p>
        </w:tc>
        <w:tc>
          <w:tcPr>
            <w:tcW w:w="1329"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505" w:type="dxa"/>
          </w:tcPr>
          <w:p w:rsidR="001B04E5" w:rsidRPr="00A94F4D" w:rsidRDefault="001B04E5" w:rsidP="00462077">
            <w:pPr>
              <w:pStyle w:val="CellBody"/>
              <w:jc w:val="center"/>
              <w:rPr>
                <w:szCs w:val="18"/>
              </w:rPr>
            </w:pPr>
            <w:r w:rsidRPr="00A94F4D">
              <w:rPr>
                <w:szCs w:val="18"/>
              </w:rPr>
              <w:t>Yes</w:t>
            </w:r>
          </w:p>
        </w:tc>
        <w:tc>
          <w:tcPr>
            <w:tcW w:w="1329" w:type="dxa"/>
          </w:tcPr>
          <w:p w:rsidR="001B04E5" w:rsidRPr="00A94F4D" w:rsidRDefault="001B04E5" w:rsidP="00462077">
            <w:pPr>
              <w:pStyle w:val="CellBody"/>
              <w:jc w:val="center"/>
              <w:rPr>
                <w:szCs w:val="18"/>
              </w:rPr>
            </w:pPr>
            <w:r w:rsidRPr="00A94F4D">
              <w:rPr>
                <w:szCs w:val="18"/>
              </w:rPr>
              <w:t>Yes</w:t>
            </w:r>
          </w:p>
        </w:tc>
        <w:tc>
          <w:tcPr>
            <w:tcW w:w="2035" w:type="dxa"/>
          </w:tcPr>
          <w:p w:rsidR="001B04E5" w:rsidRPr="00A94F4D" w:rsidRDefault="001B04E5" w:rsidP="00462077">
            <w:pPr>
              <w:pStyle w:val="CellBody"/>
              <w:jc w:val="center"/>
              <w:rPr>
                <w:szCs w:val="18"/>
              </w:rPr>
            </w:pPr>
            <w:r w:rsidRPr="00A94F4D">
              <w:rPr>
                <w:szCs w:val="18"/>
              </w:rPr>
              <w:t>Yes</w:t>
            </w:r>
          </w:p>
        </w:tc>
      </w:tr>
      <w:tr w:rsidR="00685A9D" w:rsidRPr="00A94F4D" w:rsidTr="00340054">
        <w:trPr>
          <w:ins w:id="722" w:author="Stanley Mike-RMPE01" w:date="2017-05-16T11:19:00Z"/>
        </w:trPr>
        <w:tc>
          <w:tcPr>
            <w:tcW w:w="3882" w:type="dxa"/>
          </w:tcPr>
          <w:p w:rsidR="00685A9D" w:rsidRPr="00A94F4D" w:rsidRDefault="007F6E20" w:rsidP="00685A9D">
            <w:pPr>
              <w:pStyle w:val="CellBody"/>
              <w:rPr>
                <w:ins w:id="723" w:author="Stanley Mike-RMPE01" w:date="2017-05-16T11:19:00Z"/>
                <w:szCs w:val="18"/>
              </w:rPr>
            </w:pPr>
            <w:ins w:id="724" w:author="Stanley Mike-RMPE01" w:date="2017-05-27T16:17:00Z">
              <w:r>
                <w:rPr>
                  <w:szCs w:val="18"/>
                </w:rPr>
                <w:t>LPCXpresso54114</w:t>
              </w:r>
            </w:ins>
            <w:ins w:id="725" w:author="Stanley Mike-RMPE01" w:date="2017-05-16T11:19:00Z">
              <w:r w:rsidR="00685A9D">
                <w:rPr>
                  <w:szCs w:val="18"/>
                </w:rPr>
                <w:t xml:space="preserve"> board support</w:t>
              </w:r>
            </w:ins>
          </w:p>
        </w:tc>
        <w:tc>
          <w:tcPr>
            <w:tcW w:w="1329" w:type="dxa"/>
          </w:tcPr>
          <w:p w:rsidR="00685A9D" w:rsidRPr="00A94F4D" w:rsidRDefault="00685A9D" w:rsidP="00685A9D">
            <w:pPr>
              <w:pStyle w:val="CellBody"/>
              <w:jc w:val="center"/>
              <w:rPr>
                <w:ins w:id="726" w:author="Stanley Mike-RMPE01" w:date="2017-05-16T11:19:00Z"/>
                <w:szCs w:val="18"/>
              </w:rPr>
            </w:pPr>
            <w:ins w:id="727" w:author="Stanley Mike-RMPE01" w:date="2017-05-16T11:20:00Z">
              <w:r w:rsidRPr="00A94F4D">
                <w:rPr>
                  <w:szCs w:val="18"/>
                </w:rPr>
                <w:t>Yes</w:t>
              </w:r>
            </w:ins>
          </w:p>
        </w:tc>
        <w:tc>
          <w:tcPr>
            <w:tcW w:w="1505" w:type="dxa"/>
          </w:tcPr>
          <w:p w:rsidR="00685A9D" w:rsidRPr="00A94F4D" w:rsidRDefault="00685A9D" w:rsidP="00685A9D">
            <w:pPr>
              <w:pStyle w:val="CellBody"/>
              <w:jc w:val="center"/>
              <w:rPr>
                <w:ins w:id="728" w:author="Stanley Mike-RMPE01" w:date="2017-05-16T11:19:00Z"/>
                <w:szCs w:val="18"/>
              </w:rPr>
            </w:pPr>
            <w:ins w:id="729" w:author="Stanley Mike-RMPE01" w:date="2017-05-16T11:20:00Z">
              <w:r w:rsidRPr="00A94F4D">
                <w:rPr>
                  <w:szCs w:val="18"/>
                </w:rPr>
                <w:t>Yes</w:t>
              </w:r>
            </w:ins>
          </w:p>
        </w:tc>
        <w:tc>
          <w:tcPr>
            <w:tcW w:w="1505" w:type="dxa"/>
          </w:tcPr>
          <w:p w:rsidR="00685A9D" w:rsidRPr="00A94F4D" w:rsidRDefault="00685A9D" w:rsidP="00685A9D">
            <w:pPr>
              <w:pStyle w:val="CellBody"/>
              <w:jc w:val="center"/>
              <w:rPr>
                <w:ins w:id="730" w:author="Stanley Mike-RMPE01" w:date="2017-05-16T11:19:00Z"/>
                <w:szCs w:val="18"/>
              </w:rPr>
            </w:pPr>
            <w:ins w:id="731" w:author="Stanley Mike-RMPE01" w:date="2017-05-16T11:20:00Z">
              <w:r w:rsidRPr="00A94F4D">
                <w:rPr>
                  <w:szCs w:val="18"/>
                </w:rPr>
                <w:t>Yes</w:t>
              </w:r>
            </w:ins>
          </w:p>
        </w:tc>
        <w:tc>
          <w:tcPr>
            <w:tcW w:w="1505" w:type="dxa"/>
          </w:tcPr>
          <w:p w:rsidR="00685A9D" w:rsidRPr="00A94F4D" w:rsidRDefault="00685A9D" w:rsidP="00685A9D">
            <w:pPr>
              <w:pStyle w:val="CellBody"/>
              <w:jc w:val="center"/>
              <w:rPr>
                <w:ins w:id="732" w:author="Stanley Mike-RMPE01" w:date="2017-05-16T11:19:00Z"/>
                <w:szCs w:val="18"/>
              </w:rPr>
            </w:pPr>
            <w:ins w:id="733" w:author="Stanley Mike-RMPE01" w:date="2017-05-16T11:20:00Z">
              <w:r w:rsidRPr="00A94F4D">
                <w:rPr>
                  <w:szCs w:val="18"/>
                </w:rPr>
                <w:t>Yes</w:t>
              </w:r>
            </w:ins>
          </w:p>
        </w:tc>
        <w:tc>
          <w:tcPr>
            <w:tcW w:w="1329" w:type="dxa"/>
          </w:tcPr>
          <w:p w:rsidR="00685A9D" w:rsidRPr="00A94F4D" w:rsidRDefault="00685A9D" w:rsidP="00685A9D">
            <w:pPr>
              <w:pStyle w:val="CellBody"/>
              <w:jc w:val="center"/>
              <w:rPr>
                <w:ins w:id="734" w:author="Stanley Mike-RMPE01" w:date="2017-05-16T11:19:00Z"/>
                <w:szCs w:val="18"/>
              </w:rPr>
            </w:pPr>
            <w:ins w:id="735" w:author="Stanley Mike-RMPE01" w:date="2017-05-16T11:20:00Z">
              <w:r w:rsidRPr="00A94F4D">
                <w:rPr>
                  <w:szCs w:val="18"/>
                </w:rPr>
                <w:t>Yes</w:t>
              </w:r>
            </w:ins>
          </w:p>
        </w:tc>
        <w:tc>
          <w:tcPr>
            <w:tcW w:w="2035" w:type="dxa"/>
          </w:tcPr>
          <w:p w:rsidR="00685A9D" w:rsidRPr="00A94F4D" w:rsidRDefault="00685A9D" w:rsidP="00685A9D">
            <w:pPr>
              <w:pStyle w:val="CellBody"/>
              <w:jc w:val="center"/>
              <w:rPr>
                <w:ins w:id="736" w:author="Stanley Mike-RMPE01" w:date="2017-05-16T11:19:00Z"/>
                <w:szCs w:val="18"/>
              </w:rPr>
            </w:pPr>
            <w:ins w:id="737" w:author="Stanley Mike-RMPE01" w:date="2017-05-16T11:20:00Z">
              <w:r w:rsidRPr="00A94F4D">
                <w:rPr>
                  <w:szCs w:val="18"/>
                </w:rPr>
                <w:t>Yes</w:t>
              </w:r>
            </w:ins>
          </w:p>
        </w:tc>
      </w:tr>
    </w:tbl>
    <w:p w:rsidR="00513B2F" w:rsidRDefault="00013177" w:rsidP="00F127CC">
      <w:pPr>
        <w:pStyle w:val="TableFootnote"/>
        <w:rPr>
          <w:rFonts w:eastAsia="Arial" w:cs="Arial"/>
          <w:szCs w:val="18"/>
        </w:rPr>
      </w:pPr>
      <w:fldSimple w:instr=" SEQ Table_Footnote \* ARABIC ">
        <w:bookmarkStart w:id="738" w:name="_Ref428790801"/>
        <w:r w:rsidR="006C3433">
          <w:rPr>
            <w:noProof/>
          </w:rPr>
          <w:t>1</w:t>
        </w:r>
        <w:bookmarkEnd w:id="738"/>
      </w:fldSimple>
      <w:r w:rsidR="00237F03">
        <w:t xml:space="preserve">. </w:t>
      </w:r>
      <w:r w:rsidR="00F127CC">
        <w:tab/>
      </w:r>
      <w:r w:rsidR="00144FC1">
        <w:t>More precisely: a non</w:t>
      </w:r>
      <w:r w:rsidR="00513B2F">
        <w:t>linear modified exponential low pass quaternion SLERP filter.</w:t>
      </w:r>
    </w:p>
    <w:bookmarkStart w:id="739" w:name="_bookmark1"/>
    <w:bookmarkEnd w:id="739"/>
    <w:p w:rsidR="00513B2F" w:rsidRDefault="00986AA8" w:rsidP="00F127CC">
      <w:pPr>
        <w:pStyle w:val="TableFootnote"/>
        <w:rPr>
          <w:rFonts w:eastAsia="Arial" w:cs="Arial"/>
          <w:szCs w:val="18"/>
        </w:rPr>
      </w:pPr>
      <w:r>
        <w:fldChar w:fldCharType="begin"/>
      </w:r>
      <w:r w:rsidR="00237F03">
        <w:instrText xml:space="preserve"> SEQ Table_Footnote \* ARABIC </w:instrText>
      </w:r>
      <w:r>
        <w:fldChar w:fldCharType="separate"/>
      </w:r>
      <w:bookmarkStart w:id="740" w:name="_Ref428790823"/>
      <w:r w:rsidR="006C3433">
        <w:rPr>
          <w:noProof/>
        </w:rPr>
        <w:t>2</w:t>
      </w:r>
      <w:bookmarkEnd w:id="740"/>
      <w:r>
        <w:fldChar w:fldCharType="end"/>
      </w:r>
      <w:r w:rsidR="00237F03">
        <w:t xml:space="preserve">. </w:t>
      </w:r>
      <w:r w:rsidR="00F127CC">
        <w:tab/>
      </w:r>
      <w:r w:rsidR="00513B2F">
        <w:t xml:space="preserve">Angular rate for </w:t>
      </w:r>
      <w:r w:rsidR="00340054">
        <w:t xml:space="preserve">6 and 9-axis </w:t>
      </w:r>
      <w:r w:rsidR="00513B2F">
        <w:t>configurations with a gyro include corrections for gyro offset.</w:t>
      </w:r>
    </w:p>
    <w:bookmarkStart w:id="741" w:name="_bookmark2"/>
    <w:bookmarkEnd w:id="741"/>
    <w:p w:rsidR="005E5BE5" w:rsidRDefault="00986AA8" w:rsidP="005E5BE5">
      <w:pPr>
        <w:pStyle w:val="TableFootnote"/>
      </w:pPr>
      <w:r>
        <w:fldChar w:fldCharType="begin"/>
      </w:r>
      <w:r w:rsidR="00237F03">
        <w:instrText xml:space="preserve"> SEQ Table_Footnote \* ARABIC </w:instrText>
      </w:r>
      <w:r>
        <w:fldChar w:fldCharType="separate"/>
      </w:r>
      <w:bookmarkStart w:id="742" w:name="_Ref428790848"/>
      <w:r w:rsidR="006C3433">
        <w:rPr>
          <w:noProof/>
        </w:rPr>
        <w:t>3</w:t>
      </w:r>
      <w:bookmarkEnd w:id="742"/>
      <w:r>
        <w:fldChar w:fldCharType="end"/>
      </w:r>
      <w:r w:rsidR="00237F03">
        <w:t xml:space="preserve">. </w:t>
      </w:r>
      <w:r w:rsidR="00F127CC">
        <w:tab/>
      </w:r>
      <w:r w:rsidR="00513B2F">
        <w:t>Subject to well-known limitation of being blind to rotation about axes aligned with gravity.</w:t>
      </w:r>
    </w:p>
    <w:p w:rsidR="005E5BE5" w:rsidRDefault="005E5BE5" w:rsidP="005E5BE5">
      <w:pPr>
        <w:pStyle w:val="TableFootnote"/>
      </w:pPr>
      <w:r>
        <w:t>4.</w:t>
      </w:r>
      <w:r>
        <w:tab/>
        <w:t>Rotations for gyro-only solution are relative to sensor position (there is no global frame).</w:t>
      </w:r>
    </w:p>
    <w:p w:rsidR="00513B2F" w:rsidRDefault="005E5BE5" w:rsidP="00F127CC">
      <w:pPr>
        <w:pStyle w:val="TableFootnote"/>
      </w:pPr>
      <w:bookmarkStart w:id="743" w:name="_bookmark3"/>
      <w:bookmarkEnd w:id="743"/>
      <w:r>
        <w:t>5</w:t>
      </w:r>
      <w:r w:rsidR="00237F03">
        <w:t xml:space="preserve">. </w:t>
      </w:r>
      <w:r w:rsidR="00F127CC">
        <w:tab/>
      </w:r>
      <w:r w:rsidR="00513B2F">
        <w:t>These solutions do not include a magnetometer, therefore there</w:t>
      </w:r>
      <w:r w:rsidR="009B02B9">
        <w:t xml:space="preserve"> is no sense of compass heading</w:t>
      </w:r>
      <w:r w:rsidR="00513B2F">
        <w:t>.</w:t>
      </w:r>
    </w:p>
    <w:p w:rsidR="00340054" w:rsidRDefault="00340054" w:rsidP="00F127CC">
      <w:pPr>
        <w:pStyle w:val="TableFootnote"/>
        <w:rPr>
          <w:rFonts w:eastAsia="Arial" w:cs="Arial"/>
          <w:szCs w:val="18"/>
        </w:rPr>
      </w:pPr>
    </w:p>
    <w:p w:rsidR="0075326B" w:rsidRDefault="0075326B" w:rsidP="00F127CC">
      <w:pPr>
        <w:pStyle w:val="TableFootnote"/>
        <w:rPr>
          <w:rFonts w:eastAsia="Arial" w:cs="Arial"/>
          <w:szCs w:val="18"/>
        </w:rPr>
        <w:sectPr w:rsidR="0075326B" w:rsidSect="00263412">
          <w:pgSz w:w="15840" w:h="12240" w:orient="landscape" w:code="1"/>
          <w:pgMar w:top="1080" w:right="1440" w:bottom="1080" w:left="1440" w:header="720" w:footer="576" w:gutter="0"/>
          <w:cols w:space="720"/>
          <w:docGrid w:linePitch="360"/>
        </w:sectPr>
      </w:pPr>
    </w:p>
    <w:p w:rsidR="00513B2F" w:rsidRPr="00513B2F" w:rsidRDefault="00CA48E4">
      <w:pPr>
        <w:pStyle w:val="Caption"/>
        <w:rPr>
          <w:rFonts w:eastAsia="Arial" w:cs="Arial"/>
        </w:rPr>
        <w:pPrChange w:id="744" w:author="Stanley Mike-RMPE01" w:date="2017-05-25T08:11:00Z">
          <w:pPr>
            <w:pStyle w:val="TableTitle"/>
          </w:pPr>
        </w:pPrChange>
      </w:pPr>
      <w:ins w:id="745" w:author="Stanley Mike-RMPE01" w:date="2017-05-24T08:55:00Z">
        <w:r>
          <w:lastRenderedPageBreak/>
          <w:t xml:space="preserve">Table </w:t>
        </w:r>
        <w:r>
          <w:fldChar w:fldCharType="begin"/>
        </w:r>
        <w:r>
          <w:instrText xml:space="preserve"> SEQ Table \* ARABIC </w:instrText>
        </w:r>
        <w:r>
          <w:fldChar w:fldCharType="separate"/>
        </w:r>
      </w:ins>
      <w:ins w:id="746" w:author="Stanley Mike-RMPE01" w:date="2017-05-27T12:25:00Z">
        <w:r w:rsidR="006C3433">
          <w:rPr>
            <w:noProof/>
          </w:rPr>
          <w:t>2</w:t>
        </w:r>
      </w:ins>
      <w:ins w:id="747" w:author="Stanley Mike-RMPE01" w:date="2017-05-24T08:55:00Z">
        <w:r>
          <w:fldChar w:fldCharType="end"/>
        </w:r>
      </w:ins>
      <w:ins w:id="748" w:author="Stanley Mike-RMPE01" w:date="2017-05-25T13:26:00Z">
        <w:r w:rsidR="00DB06B5">
          <w:t>:</w:t>
        </w:r>
      </w:ins>
      <w:ins w:id="749" w:author="Stanley Mike-RMPE01" w:date="2017-05-24T08:55:00Z">
        <w:r>
          <w:rPr>
            <w:noProof/>
          </w:rPr>
          <w:t xml:space="preserve"> </w:t>
        </w:r>
      </w:ins>
      <w:del w:id="750" w:author="Stanley Mike-RMPE01" w:date="2017-05-24T08:55:00Z">
        <w:r w:rsidR="003E3636" w:rsidDel="00CA48E4">
          <w:delText xml:space="preserve">Table 2. </w:delText>
        </w:r>
      </w:del>
      <w:r w:rsidR="00513B2F" w:rsidRPr="00513B2F">
        <w:t>Feature Options</w:t>
      </w:r>
    </w:p>
    <w:tbl>
      <w:tblPr>
        <w:tblStyle w:val="Freescale2"/>
        <w:tblW w:w="10080" w:type="dxa"/>
        <w:tblLayout w:type="fixed"/>
        <w:tblLook w:val="0620" w:firstRow="1" w:lastRow="0" w:firstColumn="0" w:lastColumn="0" w:noHBand="1" w:noVBand="1"/>
      </w:tblPr>
      <w:tblGrid>
        <w:gridCol w:w="3325"/>
        <w:gridCol w:w="6755"/>
      </w:tblGrid>
      <w:tr w:rsidR="00513B2F" w:rsidTr="0083267F">
        <w:trPr>
          <w:cnfStyle w:val="100000000000" w:firstRow="1" w:lastRow="0" w:firstColumn="0" w:lastColumn="0" w:oddVBand="0" w:evenVBand="0" w:oddHBand="0" w:evenHBand="0" w:firstRowFirstColumn="0" w:firstRowLastColumn="0" w:lastRowFirstColumn="0" w:lastRowLastColumn="0"/>
          <w:tblHeader/>
        </w:trPr>
        <w:tc>
          <w:tcPr>
            <w:tcW w:w="3325" w:type="dxa"/>
          </w:tcPr>
          <w:p w:rsidR="00513B2F" w:rsidRDefault="00513B2F" w:rsidP="00A94F4D">
            <w:pPr>
              <w:pStyle w:val="CellBody"/>
              <w:rPr>
                <w:rFonts w:eastAsia="Arial" w:cs="Arial"/>
                <w:szCs w:val="18"/>
              </w:rPr>
            </w:pPr>
            <w:r>
              <w:t>Feature</w:t>
            </w:r>
          </w:p>
        </w:tc>
        <w:tc>
          <w:tcPr>
            <w:tcW w:w="6755" w:type="dxa"/>
          </w:tcPr>
          <w:p w:rsidR="00513B2F" w:rsidRDefault="00513B2F" w:rsidP="00A94F4D">
            <w:pPr>
              <w:pStyle w:val="CellBody"/>
              <w:rPr>
                <w:rFonts w:eastAsia="Arial" w:cs="Arial"/>
                <w:szCs w:val="18"/>
              </w:rPr>
            </w:pPr>
            <w:r>
              <w:t>Options</w:t>
            </w:r>
          </w:p>
        </w:tc>
      </w:tr>
      <w:tr w:rsidR="00513B2F" w:rsidTr="0083267F">
        <w:tc>
          <w:tcPr>
            <w:tcW w:w="3325" w:type="dxa"/>
          </w:tcPr>
          <w:p w:rsidR="00513B2F" w:rsidRDefault="00513B2F" w:rsidP="00A94F4D">
            <w:pPr>
              <w:pStyle w:val="CellBody"/>
              <w:rPr>
                <w:rFonts w:eastAsia="Arial" w:cs="Arial"/>
                <w:szCs w:val="18"/>
              </w:rPr>
            </w:pPr>
            <w:r>
              <w:t>License</w:t>
            </w:r>
          </w:p>
        </w:tc>
        <w:tc>
          <w:tcPr>
            <w:tcW w:w="6755" w:type="dxa"/>
          </w:tcPr>
          <w:p w:rsidR="00513B2F" w:rsidRDefault="000328B6" w:rsidP="000328B6">
            <w:pPr>
              <w:pStyle w:val="CellBody"/>
              <w:jc w:val="center"/>
              <w:rPr>
                <w:rFonts w:eastAsia="Arial" w:cs="Arial"/>
                <w:szCs w:val="18"/>
              </w:rPr>
            </w:pPr>
            <w:r>
              <w:t>BSD</w:t>
            </w:r>
            <w:r w:rsidR="009B02B9">
              <w:t xml:space="preserve"> 3-Clause</w:t>
            </w:r>
          </w:p>
        </w:tc>
      </w:tr>
      <w:tr w:rsidR="00513B2F" w:rsidTr="0083267F">
        <w:tc>
          <w:tcPr>
            <w:tcW w:w="3325" w:type="dxa"/>
          </w:tcPr>
          <w:p w:rsidR="00513B2F" w:rsidRDefault="00513B2F" w:rsidP="00A94F4D">
            <w:pPr>
              <w:pStyle w:val="CellBody"/>
              <w:rPr>
                <w:rFonts w:eastAsia="Arial" w:cs="Arial"/>
                <w:szCs w:val="18"/>
              </w:rPr>
            </w:pPr>
            <w:r>
              <w:t>CPU selection</w:t>
            </w:r>
            <w:r w:rsidR="00C611C7" w:rsidRPr="004F7235">
              <w:rPr>
                <w:rStyle w:val="FootnoteNumber"/>
              </w:rPr>
              <w:t>1</w:t>
            </w:r>
          </w:p>
        </w:tc>
        <w:tc>
          <w:tcPr>
            <w:tcW w:w="6755" w:type="dxa"/>
          </w:tcPr>
          <w:p w:rsidR="00FE2209" w:rsidRDefault="00FE2209" w:rsidP="00C702E3">
            <w:pPr>
              <w:pStyle w:val="CellBody"/>
              <w:jc w:val="center"/>
              <w:rPr>
                <w:ins w:id="751" w:author="Stanley Mike-RMPE01" w:date="2017-05-16T12:24:00Z"/>
              </w:rPr>
            </w:pPr>
            <w:ins w:id="752" w:author="Stanley Mike-RMPE01" w:date="2017-05-16T12:24:00Z">
              <w:r w:rsidRPr="00FE2209">
                <w:t>MKL25Z128VLK4</w:t>
              </w:r>
            </w:ins>
          </w:p>
          <w:p w:rsidR="00513B2F" w:rsidRPr="00C702E3" w:rsidRDefault="00513B2F" w:rsidP="00C702E3">
            <w:pPr>
              <w:pStyle w:val="CellBody"/>
              <w:jc w:val="center"/>
            </w:pPr>
            <w:r w:rsidRPr="00C702E3">
              <w:t>MK64FN1M0VLL12</w:t>
            </w:r>
          </w:p>
          <w:p w:rsidR="00C702E3" w:rsidRDefault="00C702E3" w:rsidP="00DD0833">
            <w:pPr>
              <w:pStyle w:val="CellBody"/>
              <w:jc w:val="center"/>
              <w:rPr>
                <w:ins w:id="753" w:author="Stanley Mike-RMPE01" w:date="2017-05-16T12:26:00Z"/>
              </w:rPr>
            </w:pPr>
            <w:r w:rsidRPr="00C702E3">
              <w:t>MK22FN512VLH12</w:t>
            </w:r>
          </w:p>
          <w:p w:rsidR="00FE2209" w:rsidRDefault="00FE2209" w:rsidP="00DD0833">
            <w:pPr>
              <w:pStyle w:val="CellBody"/>
              <w:jc w:val="center"/>
              <w:rPr>
                <w:rFonts w:eastAsia="Arial" w:cs="Arial"/>
              </w:rPr>
            </w:pPr>
            <w:ins w:id="754" w:author="Stanley Mike-RMPE01" w:date="2017-05-16T12:26:00Z">
              <w:r>
                <w:t>LPC54114</w:t>
              </w:r>
            </w:ins>
          </w:p>
        </w:tc>
      </w:tr>
      <w:tr w:rsidR="00513B2F" w:rsidTr="0083267F">
        <w:tc>
          <w:tcPr>
            <w:tcW w:w="3325" w:type="dxa"/>
          </w:tcPr>
          <w:p w:rsidR="00513B2F" w:rsidRDefault="00513B2F" w:rsidP="00A94F4D">
            <w:pPr>
              <w:pStyle w:val="CellBody"/>
              <w:rPr>
                <w:rFonts w:eastAsia="Arial" w:cs="Arial"/>
                <w:szCs w:val="18"/>
              </w:rPr>
            </w:pPr>
            <w:r>
              <w:t>Board customizable</w:t>
            </w:r>
          </w:p>
        </w:tc>
        <w:tc>
          <w:tcPr>
            <w:tcW w:w="6755" w:type="dxa"/>
          </w:tcPr>
          <w:p w:rsidR="00513B2F" w:rsidRPr="00A94F4D" w:rsidRDefault="00513B2F" w:rsidP="00C702E3">
            <w:pPr>
              <w:pStyle w:val="CellBody"/>
              <w:jc w:val="center"/>
            </w:pPr>
            <w:r w:rsidRPr="00A94F4D">
              <w:t>Yes</w:t>
            </w:r>
          </w:p>
        </w:tc>
      </w:tr>
      <w:tr w:rsidR="00513B2F" w:rsidTr="0083267F">
        <w:tc>
          <w:tcPr>
            <w:tcW w:w="3325" w:type="dxa"/>
          </w:tcPr>
          <w:p w:rsidR="00513B2F" w:rsidRDefault="00513B2F" w:rsidP="00A94F4D">
            <w:pPr>
              <w:pStyle w:val="CellBody"/>
              <w:rPr>
                <w:rFonts w:eastAsia="Arial" w:cs="Arial"/>
                <w:szCs w:val="18"/>
              </w:rPr>
            </w:pPr>
            <w:r>
              <w:t>Sensor sample rate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A94F4D">
            <w:pPr>
              <w:pStyle w:val="CellBody"/>
              <w:rPr>
                <w:rFonts w:eastAsia="Arial" w:cs="Arial"/>
                <w:szCs w:val="18"/>
              </w:rPr>
            </w:pPr>
            <w:r>
              <w:t>Fusion rate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C228F2">
            <w:pPr>
              <w:pStyle w:val="CellBody"/>
              <w:rPr>
                <w:rFonts w:eastAsia="Arial" w:cs="Arial"/>
                <w:szCs w:val="18"/>
              </w:rPr>
            </w:pPr>
            <w:r>
              <w:t xml:space="preserve">Frame of </w:t>
            </w:r>
            <w:r w:rsidR="00C228F2">
              <w:t>r</w:t>
            </w:r>
            <w:r>
              <w:t>eference</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513B2F" w:rsidP="00C228F2">
            <w:pPr>
              <w:pStyle w:val="CellBody"/>
              <w:rPr>
                <w:rFonts w:eastAsia="Arial" w:cs="Arial"/>
                <w:szCs w:val="18"/>
              </w:rPr>
            </w:pPr>
            <w:r>
              <w:t xml:space="preserve">Algorithms </w:t>
            </w:r>
            <w:r w:rsidR="00C228F2">
              <w:t>e</w:t>
            </w:r>
            <w:r>
              <w:t>xecuting</w:t>
            </w:r>
          </w:p>
        </w:tc>
        <w:tc>
          <w:tcPr>
            <w:tcW w:w="6755" w:type="dxa"/>
          </w:tcPr>
          <w:p w:rsidR="00513B2F" w:rsidRDefault="00513B2F" w:rsidP="00A94F4D">
            <w:pPr>
              <w:pStyle w:val="CellBody"/>
              <w:jc w:val="center"/>
              <w:rPr>
                <w:rFonts w:eastAsia="Arial" w:cs="Arial"/>
                <w:szCs w:val="18"/>
              </w:rPr>
            </w:pPr>
            <w:r>
              <w:t>Programmable</w:t>
            </w:r>
          </w:p>
        </w:tc>
      </w:tr>
      <w:tr w:rsidR="00513B2F" w:rsidTr="0083267F">
        <w:tc>
          <w:tcPr>
            <w:tcW w:w="3325" w:type="dxa"/>
          </w:tcPr>
          <w:p w:rsidR="00513B2F" w:rsidRDefault="00784645" w:rsidP="00A94F4D">
            <w:pPr>
              <w:pStyle w:val="CellBody"/>
              <w:rPr>
                <w:rFonts w:eastAsia="Arial" w:cs="Arial"/>
                <w:szCs w:val="18"/>
              </w:rPr>
            </w:pPr>
            <w:r>
              <w:t>MCU s</w:t>
            </w:r>
            <w:r w:rsidR="00513B2F">
              <w:t>leep mode enabled between samples/calculations</w:t>
            </w:r>
          </w:p>
        </w:tc>
        <w:tc>
          <w:tcPr>
            <w:tcW w:w="6755" w:type="dxa"/>
          </w:tcPr>
          <w:p w:rsidR="00513B2F" w:rsidRDefault="00C702E3" w:rsidP="00C611C7">
            <w:pPr>
              <w:pStyle w:val="CellBody"/>
              <w:jc w:val="center"/>
            </w:pPr>
            <w:r>
              <w:t>No</w:t>
            </w:r>
            <w:r w:rsidR="00C611C7">
              <w:t xml:space="preserve">. </w:t>
            </w:r>
            <w:r>
              <w:t>It can be added by user, but will interfere with UART operation</w:t>
            </w:r>
            <w:r w:rsidR="00784645">
              <w:t>.</w:t>
            </w:r>
          </w:p>
          <w:p w:rsidR="00784645" w:rsidRPr="00C611C7" w:rsidRDefault="00784645" w:rsidP="00C611C7">
            <w:pPr>
              <w:pStyle w:val="CellBody"/>
              <w:jc w:val="center"/>
            </w:pPr>
          </w:p>
        </w:tc>
      </w:tr>
      <w:tr w:rsidR="00C611C7" w:rsidTr="0083267F">
        <w:tc>
          <w:tcPr>
            <w:tcW w:w="3325" w:type="dxa"/>
          </w:tcPr>
          <w:p w:rsidR="00C611C7" w:rsidRDefault="00784645" w:rsidP="00A94F4D">
            <w:pPr>
              <w:pStyle w:val="CellBody"/>
            </w:pPr>
            <w:r>
              <w:t>P</w:t>
            </w:r>
            <w:r w:rsidR="00C611C7">
              <w:t>ower savings mode when stationary</w:t>
            </w:r>
            <w:r w:rsidR="0083267F" w:rsidRPr="0083267F">
              <w:rPr>
                <w:rStyle w:val="FootnoteNumber"/>
              </w:rPr>
              <w:t>2</w:t>
            </w:r>
          </w:p>
        </w:tc>
        <w:tc>
          <w:tcPr>
            <w:tcW w:w="6755" w:type="dxa"/>
          </w:tcPr>
          <w:p w:rsidR="00C611C7" w:rsidRDefault="00C611C7" w:rsidP="00C611C7">
            <w:pPr>
              <w:pStyle w:val="CellBody"/>
              <w:jc w:val="center"/>
            </w:pPr>
            <w:r>
              <w:t>Supported</w:t>
            </w:r>
          </w:p>
        </w:tc>
      </w:tr>
      <w:tr w:rsidR="00513B2F" w:rsidTr="0083267F">
        <w:tc>
          <w:tcPr>
            <w:tcW w:w="3325" w:type="dxa"/>
          </w:tcPr>
          <w:p w:rsidR="00513B2F" w:rsidRDefault="00513B2F" w:rsidP="00A94F4D">
            <w:pPr>
              <w:pStyle w:val="CellBody"/>
              <w:rPr>
                <w:rFonts w:eastAsia="Arial" w:cs="Arial"/>
                <w:szCs w:val="18"/>
              </w:rPr>
            </w:pPr>
            <w:r>
              <w:t>RTOS</w:t>
            </w:r>
          </w:p>
        </w:tc>
        <w:tc>
          <w:tcPr>
            <w:tcW w:w="6755" w:type="dxa"/>
          </w:tcPr>
          <w:p w:rsidR="00513B2F" w:rsidRDefault="00DD0833" w:rsidP="00A94F4D">
            <w:pPr>
              <w:pStyle w:val="CellBody"/>
              <w:jc w:val="center"/>
              <w:rPr>
                <w:rFonts w:eastAsia="Arial" w:cs="Arial"/>
                <w:szCs w:val="18"/>
              </w:rPr>
            </w:pPr>
            <w:r>
              <w:t>FreeRTOS</w:t>
            </w:r>
            <w:ins w:id="755" w:author="Stanley Mike-RMPE01" w:date="2017-05-25T08:25:00Z">
              <w:r w:rsidR="00641824">
                <w:t xml:space="preserve"> (optional)</w:t>
              </w:r>
            </w:ins>
          </w:p>
        </w:tc>
      </w:tr>
      <w:tr w:rsidR="00513B2F" w:rsidTr="0083267F">
        <w:tc>
          <w:tcPr>
            <w:tcW w:w="3325" w:type="dxa"/>
          </w:tcPr>
          <w:p w:rsidR="00513B2F" w:rsidRDefault="00513B2F" w:rsidP="00A94F4D">
            <w:pPr>
              <w:pStyle w:val="CellBody"/>
              <w:rPr>
                <w:rFonts w:eastAsia="Arial" w:cs="Arial"/>
                <w:szCs w:val="18"/>
              </w:rPr>
            </w:pPr>
            <w:r>
              <w:t>Code flexibility</w:t>
            </w:r>
          </w:p>
        </w:tc>
        <w:tc>
          <w:tcPr>
            <w:tcW w:w="6755" w:type="dxa"/>
          </w:tcPr>
          <w:p w:rsidR="00513B2F" w:rsidRDefault="00C702E3" w:rsidP="000328B6">
            <w:pPr>
              <w:pStyle w:val="CellBody"/>
              <w:jc w:val="center"/>
              <w:rPr>
                <w:rFonts w:eastAsia="Arial" w:cs="Arial"/>
                <w:szCs w:val="18"/>
              </w:rPr>
            </w:pPr>
            <w:r>
              <w:t>Full source code is provided.</w:t>
            </w:r>
            <w:r w:rsidR="00CA48AB">
              <w:t xml:space="preserve"> </w:t>
            </w:r>
            <w:r w:rsidR="00513B2F">
              <w:t>All files are can be modified.</w:t>
            </w:r>
          </w:p>
        </w:tc>
      </w:tr>
      <w:tr w:rsidR="00513B2F" w:rsidTr="0083267F">
        <w:tc>
          <w:tcPr>
            <w:tcW w:w="3325" w:type="dxa"/>
          </w:tcPr>
          <w:p w:rsidR="00513B2F" w:rsidRDefault="00513B2F" w:rsidP="00C228F2">
            <w:pPr>
              <w:pStyle w:val="CellBody"/>
              <w:keepNext/>
              <w:rPr>
                <w:rFonts w:eastAsia="Arial" w:cs="Arial"/>
                <w:szCs w:val="18"/>
              </w:rPr>
            </w:pPr>
            <w:r>
              <w:t xml:space="preserve">Product </w:t>
            </w:r>
            <w:r w:rsidR="00C228F2">
              <w:t>d</w:t>
            </w:r>
            <w:r>
              <w:t>eliverables</w:t>
            </w:r>
          </w:p>
        </w:tc>
        <w:tc>
          <w:tcPr>
            <w:tcW w:w="6755" w:type="dxa"/>
          </w:tcPr>
          <w:p w:rsidR="00DD0833" w:rsidRPr="00DD0833" w:rsidRDefault="00DD0833" w:rsidP="00DD0833">
            <w:pPr>
              <w:pStyle w:val="CellList"/>
              <w:ind w:left="144"/>
              <w:rPr>
                <w:rFonts w:eastAsia="Arial" w:cs="Arial"/>
                <w:szCs w:val="18"/>
              </w:rPr>
            </w:pPr>
            <w:r>
              <w:rPr>
                <w:rFonts w:eastAsia="Arial" w:cs="Arial"/>
                <w:szCs w:val="18"/>
              </w:rPr>
              <w:t xml:space="preserve">Delivered as part of the </w:t>
            </w:r>
            <w:del w:id="756" w:author="Stanley Mike-RMPE01" w:date="2017-05-16T12:28:00Z">
              <w:r w:rsidDel="00FE2209">
                <w:rPr>
                  <w:rFonts w:eastAsia="Arial" w:cs="Arial"/>
                  <w:szCs w:val="18"/>
                </w:rPr>
                <w:delText>Kinetis</w:delText>
              </w:r>
            </w:del>
            <w:proofErr w:type="spellStart"/>
            <w:ins w:id="757" w:author="Stanley Mike-RMPE01" w:date="2017-05-16T12:28:00Z">
              <w:r w:rsidR="00FE2209">
                <w:rPr>
                  <w:rFonts w:eastAsia="Arial" w:cs="Arial"/>
                  <w:szCs w:val="18"/>
                </w:rPr>
                <w:t>MCUXpresso</w:t>
              </w:r>
            </w:ins>
            <w:proofErr w:type="spellEnd"/>
            <w:r>
              <w:rPr>
                <w:rFonts w:eastAsia="Arial" w:cs="Arial"/>
                <w:szCs w:val="18"/>
              </w:rPr>
              <w:t xml:space="preserve"> Software Development Kit for selected platforms.</w:t>
            </w:r>
            <w:r w:rsidR="00CA48AB">
              <w:rPr>
                <w:rFonts w:eastAsia="Arial" w:cs="Arial"/>
                <w:szCs w:val="18"/>
              </w:rPr>
              <w:t xml:space="preserve"> </w:t>
            </w:r>
            <w:r>
              <w:rPr>
                <w:rFonts w:eastAsia="Arial" w:cs="Arial"/>
                <w:szCs w:val="18"/>
              </w:rPr>
              <w:t>Sensor Fusion specific deliverables include:</w:t>
            </w:r>
          </w:p>
          <w:p w:rsidR="00513B2F" w:rsidRDefault="00513B2F" w:rsidP="00F746EA">
            <w:pPr>
              <w:pStyle w:val="CellList"/>
              <w:numPr>
                <w:ilvl w:val="0"/>
                <w:numId w:val="28"/>
              </w:numPr>
              <w:rPr>
                <w:rFonts w:eastAsia="Arial" w:cs="Arial"/>
                <w:szCs w:val="18"/>
              </w:rPr>
            </w:pPr>
            <w:r>
              <w:t>This datasheet</w:t>
            </w:r>
          </w:p>
          <w:p w:rsidR="00C702E3" w:rsidRPr="00DD0833" w:rsidRDefault="00C702E3" w:rsidP="00F746EA">
            <w:pPr>
              <w:pStyle w:val="CellList"/>
              <w:numPr>
                <w:ilvl w:val="0"/>
                <w:numId w:val="28"/>
              </w:numPr>
              <w:rPr>
                <w:rFonts w:eastAsia="Arial" w:cs="Arial"/>
                <w:szCs w:val="18"/>
              </w:rPr>
            </w:pPr>
            <w:r>
              <w:t>Software user guide</w:t>
            </w:r>
          </w:p>
          <w:p w:rsidR="00DD0833" w:rsidRPr="00DD0833" w:rsidRDefault="00DD0833" w:rsidP="00F746EA">
            <w:pPr>
              <w:pStyle w:val="CellList"/>
              <w:numPr>
                <w:ilvl w:val="0"/>
                <w:numId w:val="28"/>
              </w:numPr>
              <w:rPr>
                <w:rFonts w:eastAsia="Arial" w:cs="Arial"/>
                <w:szCs w:val="18"/>
              </w:rPr>
            </w:pPr>
            <w:r>
              <w:t>Extensive set of application notes</w:t>
            </w:r>
          </w:p>
          <w:p w:rsidR="00DD0833" w:rsidRPr="00DD0833" w:rsidRDefault="00DD0833" w:rsidP="00F746EA">
            <w:pPr>
              <w:pStyle w:val="CellList"/>
              <w:numPr>
                <w:ilvl w:val="0"/>
                <w:numId w:val="28"/>
              </w:numPr>
              <w:rPr>
                <w:rFonts w:eastAsia="Arial" w:cs="Arial"/>
                <w:szCs w:val="18"/>
              </w:rPr>
            </w:pPr>
            <w:r>
              <w:t>Preconfigured example applications</w:t>
            </w:r>
          </w:p>
          <w:p w:rsidR="00513B2F" w:rsidRPr="00DD0833" w:rsidRDefault="00DD0833" w:rsidP="00F746EA">
            <w:pPr>
              <w:pStyle w:val="CellList"/>
              <w:numPr>
                <w:ilvl w:val="0"/>
                <w:numId w:val="28"/>
              </w:numPr>
              <w:rPr>
                <w:rFonts w:eastAsia="Arial" w:cs="Arial"/>
                <w:szCs w:val="18"/>
              </w:rPr>
            </w:pPr>
            <w:r>
              <w:t>All source code</w:t>
            </w:r>
          </w:p>
        </w:tc>
      </w:tr>
    </w:tbl>
    <w:p w:rsidR="00784645" w:rsidRDefault="00013177" w:rsidP="00784645">
      <w:pPr>
        <w:pStyle w:val="TableFootnote"/>
      </w:pPr>
      <w:fldSimple w:instr=" SEQ Table_Footnote \* ARABIC \r 1 ">
        <w:r w:rsidR="006C3433">
          <w:rPr>
            <w:noProof/>
          </w:rPr>
          <w:t>1</w:t>
        </w:r>
      </w:fldSimple>
      <w:r w:rsidR="005D55BA">
        <w:t>.</w:t>
      </w:r>
      <w:r w:rsidR="00F127CC">
        <w:tab/>
      </w:r>
      <w:r w:rsidR="00513B2F">
        <w:t>Listed MCUs are those supported by</w:t>
      </w:r>
      <w:r w:rsidR="00513B2F">
        <w:rPr>
          <w:spacing w:val="1"/>
        </w:rPr>
        <w:t xml:space="preserve"> </w:t>
      </w:r>
      <w:r w:rsidR="00513B2F">
        <w:t>included project templates. The fusion library</w:t>
      </w:r>
      <w:r w:rsidR="00513B2F">
        <w:rPr>
          <w:spacing w:val="1"/>
        </w:rPr>
        <w:t xml:space="preserve"> </w:t>
      </w:r>
      <w:r w:rsidR="00513B2F">
        <w:t>should be portable to any ARM</w:t>
      </w:r>
      <w:r w:rsidR="00513B2F">
        <w:rPr>
          <w:position w:val="6"/>
          <w:sz w:val="13"/>
        </w:rPr>
        <w:t>®</w:t>
      </w:r>
      <w:r w:rsidR="00513B2F">
        <w:rPr>
          <w:w w:val="103"/>
          <w:position w:val="6"/>
          <w:sz w:val="13"/>
        </w:rPr>
        <w:t xml:space="preserve"> </w:t>
      </w:r>
      <w:r w:rsidR="00513B2F">
        <w:t xml:space="preserve">processor without change. Ports to other architectures are </w:t>
      </w:r>
      <w:r w:rsidR="00C611C7">
        <w:t>generally</w:t>
      </w:r>
      <w:r w:rsidR="00513B2F">
        <w:t xml:space="preserve"> very straightforward, as the library is written in standard C.</w:t>
      </w:r>
    </w:p>
    <w:p w:rsidR="00784645" w:rsidRPr="00784645" w:rsidRDefault="00784645" w:rsidP="00784645">
      <w:pPr>
        <w:pStyle w:val="TableFootnote"/>
        <w:ind w:hanging="360"/>
      </w:pPr>
      <w:r>
        <w:t>2.</w:t>
      </w:r>
      <w:r>
        <w:tab/>
        <w:t>Power savings when stationary is added at the application level.</w:t>
      </w:r>
      <w:r w:rsidR="00CA48AB">
        <w:t xml:space="preserve"> </w:t>
      </w:r>
      <w:r>
        <w:t>Example code is included in the sensor fusion user guide.</w:t>
      </w:r>
    </w:p>
    <w:p w:rsidR="00513B2F" w:rsidRPr="00237F03" w:rsidRDefault="00513B2F" w:rsidP="00237F03">
      <w:pPr>
        <w:pStyle w:val="Heading1"/>
      </w:pPr>
      <w:bookmarkStart w:id="758" w:name="Accelerometer_Only"/>
      <w:bookmarkStart w:id="759" w:name="Functional_Overview"/>
      <w:bookmarkStart w:id="760" w:name="_Toc483482722"/>
      <w:bookmarkEnd w:id="758"/>
      <w:bookmarkEnd w:id="759"/>
      <w:r w:rsidRPr="00237F03">
        <w:t xml:space="preserve">Functional </w:t>
      </w:r>
      <w:r w:rsidR="00AC544B">
        <w:t>O</w:t>
      </w:r>
      <w:r w:rsidRPr="00237F03">
        <w:t>verview</w:t>
      </w:r>
      <w:bookmarkEnd w:id="760"/>
    </w:p>
    <w:p w:rsidR="00513B2F" w:rsidRPr="001D2149" w:rsidRDefault="00513B2F" w:rsidP="001D2149">
      <w:pPr>
        <w:pStyle w:val="Heading2"/>
      </w:pPr>
      <w:bookmarkStart w:id="761" w:name="Introduction"/>
      <w:bookmarkStart w:id="762" w:name="_Toc483482723"/>
      <w:bookmarkEnd w:id="761"/>
      <w:r w:rsidRPr="001D2149">
        <w:t>Introduction</w:t>
      </w:r>
      <w:bookmarkEnd w:id="762"/>
    </w:p>
    <w:p w:rsidR="00513B2F" w:rsidRDefault="00513B2F" w:rsidP="00237F03">
      <w:pPr>
        <w:pStyle w:val="Body"/>
      </w:pPr>
      <w:r>
        <w:t>Sensor fusion encompasses a variety of techniques that:</w:t>
      </w:r>
    </w:p>
    <w:p w:rsidR="00513B2F" w:rsidRDefault="00513B2F" w:rsidP="00B81694">
      <w:pPr>
        <w:pStyle w:val="BodyList"/>
        <w:numPr>
          <w:ilvl w:val="0"/>
          <w:numId w:val="19"/>
        </w:numPr>
      </w:pPr>
      <w:r>
        <w:t>Trade off strengths and weaknesses of the various sensors to compute something more than can be calculated using the individual components</w:t>
      </w:r>
    </w:p>
    <w:p w:rsidR="00513B2F" w:rsidRDefault="00513B2F" w:rsidP="00B81694">
      <w:pPr>
        <w:pStyle w:val="BodyList"/>
        <w:numPr>
          <w:ilvl w:val="0"/>
          <w:numId w:val="19"/>
        </w:numPr>
      </w:pPr>
      <w:r>
        <w:t>Improve the quality and noise level of computed results by taking advantage of:</w:t>
      </w:r>
    </w:p>
    <w:p w:rsidR="00513B2F" w:rsidRDefault="00513B2F" w:rsidP="00B81694">
      <w:pPr>
        <w:pStyle w:val="BodyList"/>
        <w:numPr>
          <w:ilvl w:val="1"/>
          <w:numId w:val="19"/>
        </w:numPr>
      </w:pPr>
      <w:r>
        <w:t>Known data redundancies between sensors</w:t>
      </w:r>
    </w:p>
    <w:p w:rsidR="00513B2F" w:rsidRDefault="00513B2F" w:rsidP="00B81694">
      <w:pPr>
        <w:pStyle w:val="BodyList"/>
        <w:numPr>
          <w:ilvl w:val="1"/>
          <w:numId w:val="19"/>
        </w:numPr>
      </w:pPr>
      <w:r>
        <w:t>Knowledge of system transfer functions, dynamics and kinematics</w:t>
      </w:r>
    </w:p>
    <w:p w:rsidR="00513B2F" w:rsidRDefault="00513B2F" w:rsidP="00237F03">
      <w:pPr>
        <w:pStyle w:val="Body"/>
      </w:pPr>
      <w:r>
        <w:t xml:space="preserve">The </w:t>
      </w:r>
      <w:r w:rsidR="00276D88">
        <w:t>NXP</w:t>
      </w:r>
      <w:r>
        <w:t xml:space="preserve"> Sensor Fusion Library for Kinetis</w:t>
      </w:r>
      <w:ins w:id="763" w:author="Stanley Mike-RMPE01" w:date="2017-05-16T12:28:00Z">
        <w:r w:rsidR="00FE2209">
          <w:t xml:space="preserve"> &amp; LPC MCUs</w:t>
        </w:r>
      </w:ins>
      <w:r>
        <w:t xml:space="preserve"> (Fusion Library) supports several combinations of sensors. In general, performance improves as more sensors are added to the system. The primary function of the library is to compute orientation of a sensor subsystem relative to a global frame of reference.</w:t>
      </w:r>
    </w:p>
    <w:p w:rsidR="00513B2F" w:rsidRDefault="00513B2F" w:rsidP="00E03D8C">
      <w:pPr>
        <w:pStyle w:val="Body"/>
        <w:keepNext/>
      </w:pPr>
      <w:r>
        <w:lastRenderedPageBreak/>
        <w:t>Orientation can be expressed in a number of different ways:</w:t>
      </w:r>
    </w:p>
    <w:p w:rsidR="00513B2F" w:rsidRDefault="00513B2F" w:rsidP="00E03D8C">
      <w:pPr>
        <w:pStyle w:val="BodyList"/>
        <w:keepNext/>
        <w:numPr>
          <w:ilvl w:val="0"/>
          <w:numId w:val="20"/>
        </w:numPr>
      </w:pPr>
      <w:r>
        <w:t>Tilt from vertical (may also be expressed as roll + pitch)</w:t>
      </w:r>
    </w:p>
    <w:p w:rsidR="00513B2F" w:rsidRDefault="00513B2F" w:rsidP="00B81694">
      <w:pPr>
        <w:pStyle w:val="BodyList"/>
        <w:numPr>
          <w:ilvl w:val="0"/>
          <w:numId w:val="20"/>
        </w:numPr>
      </w:pPr>
      <w:r>
        <w:t>Compass heading (geomagnetic north)</w:t>
      </w:r>
    </w:p>
    <w:p w:rsidR="00513B2F" w:rsidRDefault="00513B2F" w:rsidP="00B81694">
      <w:pPr>
        <w:pStyle w:val="BodyList"/>
        <w:keepNext/>
        <w:keepLines/>
        <w:numPr>
          <w:ilvl w:val="0"/>
          <w:numId w:val="20"/>
        </w:numPr>
      </w:pPr>
      <w:r>
        <w:t>Full 3D rotation from a global frame in any of the following forms:</w:t>
      </w:r>
    </w:p>
    <w:p w:rsidR="00513B2F" w:rsidRDefault="00513B2F" w:rsidP="00B81694">
      <w:pPr>
        <w:pStyle w:val="BodyList"/>
        <w:keepNext/>
        <w:keepLines/>
        <w:numPr>
          <w:ilvl w:val="1"/>
          <w:numId w:val="20"/>
        </w:numPr>
      </w:pPr>
      <w:r>
        <w:t>Rotation matrix</w:t>
      </w:r>
    </w:p>
    <w:p w:rsidR="00513B2F" w:rsidRDefault="00513B2F" w:rsidP="00B81694">
      <w:pPr>
        <w:pStyle w:val="BodyList"/>
        <w:keepNext/>
        <w:keepLines/>
        <w:numPr>
          <w:ilvl w:val="1"/>
          <w:numId w:val="20"/>
        </w:numPr>
      </w:pPr>
      <w:r>
        <w:t>Rotation vector (3D axis of rotation and rotation about that axis)</w:t>
      </w:r>
    </w:p>
    <w:p w:rsidR="00513B2F" w:rsidRDefault="00513B2F" w:rsidP="00B81694">
      <w:pPr>
        <w:pStyle w:val="BodyList"/>
        <w:keepNext/>
        <w:keepLines/>
        <w:numPr>
          <w:ilvl w:val="1"/>
          <w:numId w:val="20"/>
        </w:numPr>
      </w:pPr>
      <w:r>
        <w:t>Quaternion</w:t>
      </w:r>
    </w:p>
    <w:p w:rsidR="00513B2F" w:rsidRDefault="00513B2F" w:rsidP="00B81694">
      <w:pPr>
        <w:pStyle w:val="BodyList"/>
        <w:numPr>
          <w:ilvl w:val="1"/>
          <w:numId w:val="20"/>
        </w:numPr>
      </w:pPr>
      <w:r>
        <w:t>Euler angles (roll, pitch and yaw)</w:t>
      </w:r>
    </w:p>
    <w:p w:rsidR="00513B2F" w:rsidRDefault="00513B2F" w:rsidP="00237F03">
      <w:pPr>
        <w:pStyle w:val="Body"/>
      </w:pPr>
      <w:r>
        <w:t>For additional portability details and guidelines</w:t>
      </w:r>
      <w:r w:rsidR="00E03D8C">
        <w:t>,</w:t>
      </w:r>
      <w:r>
        <w:t xml:space="preserve"> refer to the </w:t>
      </w:r>
      <w:r w:rsidR="00276D88">
        <w:rPr>
          <w:i/>
        </w:rPr>
        <w:t>NXP</w:t>
      </w:r>
      <w:r>
        <w:rPr>
          <w:i/>
        </w:rPr>
        <w:t xml:space="preserve"> Sensor Fusion for Kinetis </w:t>
      </w:r>
      <w:ins w:id="764" w:author="Stanley Mike-RMPE01" w:date="2017-05-16T12:28:00Z">
        <w:r w:rsidR="00FE2209">
          <w:rPr>
            <w:i/>
          </w:rPr>
          <w:t xml:space="preserve">&amp; LPC </w:t>
        </w:r>
      </w:ins>
      <w:r>
        <w:rPr>
          <w:i/>
        </w:rPr>
        <w:t>MCUs User Guide</w:t>
      </w:r>
      <w:r w:rsidR="00E03D8C" w:rsidRPr="00E03D8C">
        <w:t>,</w:t>
      </w:r>
      <w:r>
        <w:rPr>
          <w:i/>
        </w:rPr>
        <w:t xml:space="preserve"> </w:t>
      </w:r>
      <w:r>
        <w:t xml:space="preserve">which is part of the </w:t>
      </w:r>
      <w:r>
        <w:rPr>
          <w:i/>
        </w:rPr>
        <w:t xml:space="preserve">Sensor Fusion Library </w:t>
      </w:r>
      <w:r>
        <w:t xml:space="preserve">installation. The Fusion Library is </w:t>
      </w:r>
      <w:r w:rsidR="00462077">
        <w:t>distributed</w:t>
      </w:r>
      <w:r>
        <w:t xml:space="preserve"> in source code form</w:t>
      </w:r>
      <w:r w:rsidR="00D44214">
        <w:t xml:space="preserve"> and</w:t>
      </w:r>
      <w:r>
        <w:t xml:space="preserve"> is designed to sit on top of board abstractions provided by </w:t>
      </w:r>
      <w:r w:rsidR="001B04E5">
        <w:t>the KSDK</w:t>
      </w:r>
      <w:r w:rsidR="00CA48AB">
        <w:t>.</w:t>
      </w:r>
    </w:p>
    <w:p w:rsidR="00513B2F" w:rsidRPr="00237F03" w:rsidRDefault="00513B2F" w:rsidP="00F73D8D">
      <w:pPr>
        <w:pStyle w:val="Heading2"/>
      </w:pPr>
      <w:bookmarkStart w:id="765" w:name="_Toc483482724"/>
      <w:r w:rsidRPr="00237F03">
        <w:t xml:space="preserve">Accelerometer </w:t>
      </w:r>
      <w:r w:rsidR="00AC544B">
        <w:t>O</w:t>
      </w:r>
      <w:r w:rsidRPr="00237F03">
        <w:t>nly</w:t>
      </w:r>
      <w:bookmarkEnd w:id="765"/>
    </w:p>
    <w:p w:rsidR="00513B2F" w:rsidRDefault="00513B2F" w:rsidP="00237F03">
      <w:pPr>
        <w:pStyle w:val="Body"/>
      </w:pPr>
      <w:r>
        <w:t>An accelerometer measures linear acceleration minus gravity. If linear acceleration is zero, this sensor can be used to measure tilt from vertical, roll and pitch. Computation of yaw is not supported by this configuration.</w:t>
      </w:r>
    </w:p>
    <w:p w:rsidR="00237F03" w:rsidRDefault="00A7508D" w:rsidP="00237F03">
      <w:pPr>
        <w:pStyle w:val="FigAnchor"/>
      </w:pPr>
      <w:r>
        <w:rPr>
          <w:noProof/>
        </w:rPr>
        <w:drawing>
          <wp:inline distT="0" distB="0" distL="0" distR="0">
            <wp:extent cx="4714875" cy="571500"/>
            <wp:effectExtent l="0" t="0" r="0" b="0"/>
            <wp:docPr id="40" name="Picture 40" descr="C:\Users\b40926\Desktop\Images\Word\XSFLK_Accelerometer_only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40926\Desktop\Images\Word\XSFLK_Accelerometer_only_block_diagram_im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4875" cy="571500"/>
                    </a:xfrm>
                    <a:prstGeom prst="rect">
                      <a:avLst/>
                    </a:prstGeom>
                    <a:noFill/>
                    <a:ln>
                      <a:noFill/>
                    </a:ln>
                  </pic:spPr>
                </pic:pic>
              </a:graphicData>
            </a:graphic>
          </wp:inline>
        </w:drawing>
      </w:r>
    </w:p>
    <w:p w:rsidR="00513B2F" w:rsidRPr="00A21B57" w:rsidRDefault="00237F03" w:rsidP="00C66124">
      <w:pPr>
        <w:pStyle w:val="FigTitle"/>
      </w:pPr>
      <w:r w:rsidRPr="00A21B57">
        <w:t xml:space="preserve">Figure </w:t>
      </w:r>
      <w:r w:rsidR="00986AA8" w:rsidRPr="00A21B57">
        <w:fldChar w:fldCharType="begin"/>
      </w:r>
      <w:r w:rsidRPr="00A21B57">
        <w:instrText xml:space="preserve"> SEQ Figure \* ARABIC </w:instrText>
      </w:r>
      <w:r w:rsidR="00986AA8" w:rsidRPr="00A21B57">
        <w:fldChar w:fldCharType="separate"/>
      </w:r>
      <w:r w:rsidR="006C3433">
        <w:rPr>
          <w:noProof/>
        </w:rPr>
        <w:t>1</w:t>
      </w:r>
      <w:r w:rsidR="00986AA8" w:rsidRPr="00A21B57">
        <w:fldChar w:fldCharType="end"/>
      </w:r>
      <w:ins w:id="766" w:author="Stanley Mike-RMPE01" w:date="2017-05-25T13:33:00Z">
        <w:r w:rsidR="00017B3E">
          <w:t>:</w:t>
        </w:r>
      </w:ins>
      <w:del w:id="767" w:author="Stanley Mike-RMPE01" w:date="2017-05-25T13:33:00Z">
        <w:r w:rsidRPr="00A21B57" w:rsidDel="00017B3E">
          <w:delText>.</w:delText>
        </w:r>
      </w:del>
      <w:r w:rsidRPr="00A21B57">
        <w:t xml:space="preserve"> </w:t>
      </w:r>
      <w:r w:rsidR="00513B2F" w:rsidRPr="00A21B57">
        <w:t>Accelerometer only block diagram</w:t>
      </w:r>
    </w:p>
    <w:p w:rsidR="00513B2F" w:rsidRPr="00237F03" w:rsidRDefault="00513B2F" w:rsidP="00F73D8D">
      <w:pPr>
        <w:pStyle w:val="Heading2"/>
      </w:pPr>
      <w:bookmarkStart w:id="768" w:name="_Toc483482725"/>
      <w:r w:rsidRPr="00237F03">
        <w:t xml:space="preserve">Accelerometer </w:t>
      </w:r>
      <w:r w:rsidR="00AC544B">
        <w:t>P</w:t>
      </w:r>
      <w:r w:rsidRPr="00237F03">
        <w:t xml:space="preserve">lus </w:t>
      </w:r>
      <w:r w:rsidR="00AC544B">
        <w:t>M</w:t>
      </w:r>
      <w:r w:rsidRPr="00237F03">
        <w:t>agnetometer</w:t>
      </w:r>
      <w:bookmarkEnd w:id="768"/>
    </w:p>
    <w:p w:rsidR="00513B2F" w:rsidRDefault="00513B2F" w:rsidP="00A21B57">
      <w:pPr>
        <w:pStyle w:val="Body"/>
      </w:pPr>
      <w:r>
        <w:t>The accelerometer plus magnetometer configuration is often used as an electronic compass. The electronic compass is subject to the linear acceleration equals zero, assumption. Accuracy is dependent upon negligible magnetic interference from the environment in which the sensors travel.</w:t>
      </w:r>
    </w:p>
    <w:p w:rsidR="00513B2F" w:rsidRDefault="00A7508D" w:rsidP="00FC7B68">
      <w:pPr>
        <w:pStyle w:val="FigAnchor"/>
      </w:pPr>
      <w:r>
        <w:rPr>
          <w:noProof/>
        </w:rPr>
        <w:drawing>
          <wp:inline distT="0" distB="0" distL="0" distR="0">
            <wp:extent cx="6172200" cy="1162050"/>
            <wp:effectExtent l="0" t="0" r="0" b="0"/>
            <wp:docPr id="41" name="Picture 41" descr="C:\Users\b40926\Desktop\Images\Word\XSFLK_Accelerometer_plus_magnetometer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40926\Desktop\Images\Word\XSFLK_Accelerometer_plus_magnetometer_block_diagram_im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0" cy="1162050"/>
                    </a:xfrm>
                    <a:prstGeom prst="rect">
                      <a:avLst/>
                    </a:prstGeom>
                    <a:noFill/>
                    <a:ln>
                      <a:noFill/>
                    </a:ln>
                  </pic:spPr>
                </pic:pic>
              </a:graphicData>
            </a:graphic>
          </wp:inline>
        </w:drawing>
      </w:r>
    </w:p>
    <w:p w:rsidR="00513B2F" w:rsidRDefault="00237F03" w:rsidP="00C66124">
      <w:pPr>
        <w:pStyle w:val="FigTitle"/>
        <w:rPr>
          <w:ins w:id="769" w:author="Stanley Mike-RMPE01" w:date="2017-05-25T13:12:00Z"/>
        </w:rPr>
      </w:pPr>
      <w:r>
        <w:t xml:space="preserve">Figure </w:t>
      </w:r>
      <w:r w:rsidR="00986AA8">
        <w:fldChar w:fldCharType="begin"/>
      </w:r>
      <w:r>
        <w:instrText xml:space="preserve"> SEQ Figure \* ARABIC </w:instrText>
      </w:r>
      <w:r w:rsidR="00986AA8">
        <w:fldChar w:fldCharType="separate"/>
      </w:r>
      <w:r w:rsidR="006C3433">
        <w:rPr>
          <w:noProof/>
        </w:rPr>
        <w:t>2</w:t>
      </w:r>
      <w:r w:rsidR="00986AA8">
        <w:fldChar w:fldCharType="end"/>
      </w:r>
      <w:ins w:id="770" w:author="Stanley Mike-RMPE01" w:date="2017-05-25T13:33:00Z">
        <w:r w:rsidR="00017B3E">
          <w:t>:</w:t>
        </w:r>
      </w:ins>
      <w:del w:id="771" w:author="Stanley Mike-RMPE01" w:date="2017-05-25T13:33:00Z">
        <w:r w:rsidDel="00017B3E">
          <w:delText>.</w:delText>
        </w:r>
      </w:del>
      <w:r>
        <w:t xml:space="preserve"> </w:t>
      </w:r>
      <w:r w:rsidR="00513B2F" w:rsidRPr="00237F03">
        <w:t>Accelerometer plus magnetometer block diagram</w:t>
      </w:r>
    </w:p>
    <w:p w:rsidR="00C66124" w:rsidRPr="00C66124" w:rsidDel="00C66124" w:rsidRDefault="00C66124">
      <w:pPr>
        <w:pStyle w:val="Caption"/>
        <w:rPr>
          <w:del w:id="772" w:author="Stanley Mike-RMPE01" w:date="2017-05-25T13:13:00Z"/>
        </w:rPr>
        <w:pPrChange w:id="773" w:author="Stanley Mike-RMPE01" w:date="2017-05-25T13:13:00Z">
          <w:pPr>
            <w:pStyle w:val="FigTitle"/>
          </w:pPr>
        </w:pPrChange>
      </w:pPr>
      <w:bookmarkStart w:id="774" w:name="_Toc483482726"/>
      <w:bookmarkEnd w:id="774"/>
    </w:p>
    <w:p w:rsidR="00513B2F" w:rsidRPr="001B1E24" w:rsidRDefault="00513B2F" w:rsidP="00F73D8D">
      <w:pPr>
        <w:pStyle w:val="Heading2"/>
      </w:pPr>
      <w:bookmarkStart w:id="775" w:name="_Toc483482727"/>
      <w:r w:rsidRPr="001B1E24">
        <w:t xml:space="preserve">Accelerometer </w:t>
      </w:r>
      <w:r w:rsidR="00AC544B">
        <w:t>P</w:t>
      </w:r>
      <w:r w:rsidRPr="001B1E24">
        <w:t xml:space="preserve">lus </w:t>
      </w:r>
      <w:r w:rsidR="00AC544B">
        <w:t>G</w:t>
      </w:r>
      <w:r w:rsidRPr="001B1E24">
        <w:t>yroscope</w:t>
      </w:r>
      <w:bookmarkEnd w:id="775"/>
    </w:p>
    <w:p w:rsidR="00513B2F" w:rsidRDefault="00513B2F" w:rsidP="00A21B57">
      <w:pPr>
        <w:pStyle w:val="Body"/>
      </w:pPr>
      <w:r>
        <w:t>Using a gyroscope in addition to an accelerometer yields the ability to smoothly measure rotation in 3D space, although the system can only yield orientation to some random horizontal global frame of reference. That is, the system has no sense of magnetic north. Computation of yaw is not supported by this configuration.</w:t>
      </w:r>
    </w:p>
    <w:p w:rsidR="00513B2F" w:rsidRDefault="00513B2F" w:rsidP="00A21B57">
      <w:pPr>
        <w:pStyle w:val="Body"/>
      </w:pPr>
      <w:r>
        <w:t xml:space="preserve">This configuration is commonly known as an </w:t>
      </w:r>
      <w:r w:rsidRPr="00922178">
        <w:rPr>
          <w:i/>
        </w:rPr>
        <w:t>Inertial Measurement Unit</w:t>
      </w:r>
      <w:r>
        <w:t xml:space="preserve"> (IMU).</w:t>
      </w:r>
    </w:p>
    <w:p w:rsidR="00A21B57" w:rsidRDefault="00A7508D" w:rsidP="00A21B57">
      <w:pPr>
        <w:pStyle w:val="FigAnchor"/>
      </w:pPr>
      <w:r>
        <w:rPr>
          <w:noProof/>
        </w:rPr>
        <w:lastRenderedPageBreak/>
        <w:drawing>
          <wp:inline distT="0" distB="0" distL="0" distR="0">
            <wp:extent cx="5705475" cy="2028825"/>
            <wp:effectExtent l="0" t="0" r="0" b="9525"/>
            <wp:docPr id="42" name="Picture 42" descr="C:\Users\b40926\Desktop\Images\Word\XSFLK_Accelerometer_plus_gyroscope_block_diagram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40926\Desktop\Images\Word\XSFLK_Accelerometer_plus_gyroscope_block_diagram_im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5475" cy="2028825"/>
                    </a:xfrm>
                    <a:prstGeom prst="rect">
                      <a:avLst/>
                    </a:prstGeom>
                    <a:noFill/>
                    <a:ln>
                      <a:noFill/>
                    </a:ln>
                  </pic:spPr>
                </pic:pic>
              </a:graphicData>
            </a:graphic>
          </wp:inline>
        </w:drawing>
      </w:r>
    </w:p>
    <w:p w:rsidR="00513B2F" w:rsidRPr="00A21B57" w:rsidRDefault="00237F03">
      <w:pPr>
        <w:pStyle w:val="FigTitle"/>
      </w:pPr>
      <w:r w:rsidRPr="00A21B57">
        <w:t xml:space="preserve">Figure </w:t>
      </w:r>
      <w:r w:rsidR="00986AA8" w:rsidRPr="00A21B57">
        <w:fldChar w:fldCharType="begin"/>
      </w:r>
      <w:r w:rsidRPr="00A21B57">
        <w:instrText xml:space="preserve"> SEQ Figure \* ARABIC </w:instrText>
      </w:r>
      <w:r w:rsidR="00986AA8" w:rsidRPr="00A21B57">
        <w:fldChar w:fldCharType="separate"/>
      </w:r>
      <w:ins w:id="776" w:author="Stanley Mike-RMPE01" w:date="2017-05-27T12:25:00Z">
        <w:r w:rsidR="006C3433">
          <w:rPr>
            <w:noProof/>
          </w:rPr>
          <w:t>3</w:t>
        </w:r>
      </w:ins>
      <w:del w:id="777" w:author="Stanley Mike-RMPE01" w:date="2017-05-25T13:13:00Z">
        <w:r w:rsidR="005F725B" w:rsidDel="00C66124">
          <w:rPr>
            <w:noProof/>
          </w:rPr>
          <w:delText>3</w:delText>
        </w:r>
      </w:del>
      <w:r w:rsidR="00986AA8" w:rsidRPr="00A21B57">
        <w:fldChar w:fldCharType="end"/>
      </w:r>
      <w:ins w:id="778" w:author="Stanley Mike-RMPE01" w:date="2017-05-25T13:33:00Z">
        <w:r w:rsidR="00017B3E">
          <w:t>:</w:t>
        </w:r>
      </w:ins>
      <w:del w:id="779" w:author="Stanley Mike-RMPE01" w:date="2017-05-25T13:33:00Z">
        <w:r w:rsidRPr="00A21B57" w:rsidDel="00017B3E">
          <w:delText>.</w:delText>
        </w:r>
      </w:del>
      <w:r w:rsidRPr="00A21B57">
        <w:t xml:space="preserve"> </w:t>
      </w:r>
      <w:r w:rsidR="00513B2F" w:rsidRPr="00A21B57">
        <w:t xml:space="preserve">Accelerometer </w:t>
      </w:r>
      <w:r w:rsidR="00922178">
        <w:t>p</w:t>
      </w:r>
      <w:r w:rsidR="00513B2F" w:rsidRPr="00A21B57">
        <w:t xml:space="preserve">lus </w:t>
      </w:r>
      <w:r w:rsidR="00922178">
        <w:t>g</w:t>
      </w:r>
      <w:r w:rsidR="00513B2F" w:rsidRPr="00A21B57">
        <w:t xml:space="preserve">yroscope </w:t>
      </w:r>
      <w:r w:rsidR="00922178">
        <w:t>b</w:t>
      </w:r>
      <w:r w:rsidR="00513B2F" w:rsidRPr="00A21B57">
        <w:t xml:space="preserve">lock </w:t>
      </w:r>
      <w:r w:rsidR="00922178">
        <w:t>d</w:t>
      </w:r>
      <w:r w:rsidR="00513B2F" w:rsidRPr="00A21B57">
        <w:t>iagram</w:t>
      </w:r>
    </w:p>
    <w:p w:rsidR="00513B2F" w:rsidRPr="001B1E24" w:rsidRDefault="00513B2F" w:rsidP="00F73D8D">
      <w:pPr>
        <w:pStyle w:val="Heading2"/>
      </w:pPr>
      <w:bookmarkStart w:id="780" w:name="_Toc483482728"/>
      <w:r w:rsidRPr="001B1E24">
        <w:t xml:space="preserve">Accelerometer </w:t>
      </w:r>
      <w:r w:rsidR="00AC544B">
        <w:t>P</w:t>
      </w:r>
      <w:r w:rsidRPr="001B1E24">
        <w:t xml:space="preserve">lus </w:t>
      </w:r>
      <w:r w:rsidR="00AC544B">
        <w:t>M</w:t>
      </w:r>
      <w:r w:rsidRPr="001B1E24">
        <w:t xml:space="preserve">agnetometer </w:t>
      </w:r>
      <w:r w:rsidR="00AC544B">
        <w:t>P</w:t>
      </w:r>
      <w:r w:rsidRPr="001B1E24">
        <w:t xml:space="preserve">lus </w:t>
      </w:r>
      <w:r w:rsidR="00AC544B">
        <w:t>G</w:t>
      </w:r>
      <w:r w:rsidRPr="001B1E24">
        <w:t>yroscope</w:t>
      </w:r>
      <w:bookmarkEnd w:id="780"/>
    </w:p>
    <w:p w:rsidR="00513B2F" w:rsidRDefault="00513B2F" w:rsidP="00A21B57">
      <w:pPr>
        <w:pStyle w:val="Body"/>
      </w:pPr>
      <w:r>
        <w:t xml:space="preserve">Sometimes referred to as </w:t>
      </w:r>
      <w:r w:rsidRPr="00922178">
        <w:rPr>
          <w:i/>
        </w:rPr>
        <w:t>Magnetic, Angular Rate and Gravity</w:t>
      </w:r>
      <w:r>
        <w:t xml:space="preserve"> (MARG), this subsystem offers an optimal combination of sensors for smooth tracking of orientation and separation of gravity and linear acceleration. This system is capable of yielding absolute orientation data with respect to magnetic north.</w:t>
      </w:r>
    </w:p>
    <w:p w:rsidR="00A21B57" w:rsidRDefault="00A7508D" w:rsidP="00A21B57">
      <w:pPr>
        <w:pStyle w:val="FigAnchor"/>
      </w:pPr>
      <w:r>
        <w:rPr>
          <w:noProof/>
        </w:rPr>
        <w:drawing>
          <wp:inline distT="0" distB="0" distL="0" distR="0">
            <wp:extent cx="6353569" cy="317602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SFLK_Accelerometer plus_magnetometer_plus_gyroscope_block_diagram_im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3569" cy="3176022"/>
                    </a:xfrm>
                    <a:prstGeom prst="rect">
                      <a:avLst/>
                    </a:prstGeom>
                  </pic:spPr>
                </pic:pic>
              </a:graphicData>
            </a:graphic>
          </wp:inline>
        </w:drawing>
      </w:r>
    </w:p>
    <w:p w:rsidR="00513B2F" w:rsidRPr="00A21B57" w:rsidRDefault="00237F03">
      <w:pPr>
        <w:pStyle w:val="FigTitle"/>
      </w:pPr>
      <w:r w:rsidRPr="00A21B57">
        <w:t xml:space="preserve">Figure </w:t>
      </w:r>
      <w:r w:rsidR="00986AA8" w:rsidRPr="00A21B57">
        <w:fldChar w:fldCharType="begin"/>
      </w:r>
      <w:r w:rsidRPr="00A21B57">
        <w:instrText xml:space="preserve"> SEQ Figure \* ARABIC </w:instrText>
      </w:r>
      <w:r w:rsidR="00986AA8" w:rsidRPr="00A21B57">
        <w:fldChar w:fldCharType="separate"/>
      </w:r>
      <w:ins w:id="781" w:author="Stanley Mike-RMPE01" w:date="2017-05-27T12:25:00Z">
        <w:r w:rsidR="006C3433">
          <w:rPr>
            <w:noProof/>
          </w:rPr>
          <w:t>4</w:t>
        </w:r>
      </w:ins>
      <w:del w:id="782" w:author="Stanley Mike-RMPE01" w:date="2017-05-25T13:13:00Z">
        <w:r w:rsidR="005F725B" w:rsidDel="00C66124">
          <w:rPr>
            <w:noProof/>
          </w:rPr>
          <w:delText>4</w:delText>
        </w:r>
      </w:del>
      <w:r w:rsidR="00986AA8" w:rsidRPr="00A21B57">
        <w:fldChar w:fldCharType="end"/>
      </w:r>
      <w:ins w:id="783" w:author="Stanley Mike-RMPE01" w:date="2017-05-25T13:33:00Z">
        <w:r w:rsidR="00017B3E">
          <w:t>:</w:t>
        </w:r>
      </w:ins>
      <w:del w:id="784" w:author="Stanley Mike-RMPE01" w:date="2017-05-25T13:33:00Z">
        <w:r w:rsidRPr="00A21B57" w:rsidDel="00017B3E">
          <w:delText>.</w:delText>
        </w:r>
      </w:del>
      <w:r w:rsidRPr="00A21B57">
        <w:t xml:space="preserve"> </w:t>
      </w:r>
      <w:r w:rsidR="00513B2F" w:rsidRPr="00A21B57">
        <w:t xml:space="preserve">Accelerometer </w:t>
      </w:r>
      <w:r w:rsidR="00922178">
        <w:t>p</w:t>
      </w:r>
      <w:r w:rsidR="00513B2F" w:rsidRPr="00A21B57">
        <w:t xml:space="preserve">lus </w:t>
      </w:r>
      <w:r w:rsidR="00922178">
        <w:t>m</w:t>
      </w:r>
      <w:r w:rsidR="00513B2F" w:rsidRPr="00A21B57">
        <w:t xml:space="preserve">agnetometer </w:t>
      </w:r>
      <w:r w:rsidR="00922178">
        <w:t>p</w:t>
      </w:r>
      <w:r w:rsidR="00513B2F" w:rsidRPr="00A21B57">
        <w:t xml:space="preserve">lus </w:t>
      </w:r>
      <w:r w:rsidR="00922178">
        <w:t>g</w:t>
      </w:r>
      <w:r w:rsidR="00513B2F" w:rsidRPr="00A21B57">
        <w:t xml:space="preserve">yroscope </w:t>
      </w:r>
      <w:r w:rsidR="00922178">
        <w:t>b</w:t>
      </w:r>
      <w:r w:rsidR="00513B2F" w:rsidRPr="00A21B57">
        <w:t xml:space="preserve">lock </w:t>
      </w:r>
      <w:r w:rsidR="00922178">
        <w:t>d</w:t>
      </w:r>
      <w:r w:rsidR="00513B2F" w:rsidRPr="00A21B57">
        <w:t>iagram</w:t>
      </w:r>
    </w:p>
    <w:p w:rsidR="0073312F" w:rsidRPr="001B1E24" w:rsidRDefault="0073312F" w:rsidP="001B1E24">
      <w:pPr>
        <w:pStyle w:val="Heading1"/>
      </w:pPr>
      <w:bookmarkStart w:id="785" w:name="_Toc483482729"/>
      <w:r w:rsidRPr="001B1E24">
        <w:t xml:space="preserve">Additional </w:t>
      </w:r>
      <w:r w:rsidR="00AC544B">
        <w:t>S</w:t>
      </w:r>
      <w:r w:rsidRPr="001B1E24">
        <w:t>upport</w:t>
      </w:r>
      <w:bookmarkEnd w:id="785"/>
    </w:p>
    <w:p w:rsidR="0073312F" w:rsidRDefault="00276D88" w:rsidP="00A21B57">
      <w:pPr>
        <w:pStyle w:val="Body"/>
      </w:pPr>
      <w:r>
        <w:t>NXP</w:t>
      </w:r>
      <w:r w:rsidR="0073312F">
        <w:t xml:space="preserve"> Sensor Fusion Toolbox provides support for both Android and Windows operating systems. See</w:t>
      </w:r>
      <w:r w:rsidR="005E2911">
        <w:t xml:space="preserve"> Table 3</w:t>
      </w:r>
      <w:r w:rsidR="00F40240">
        <w:t xml:space="preserve"> </w:t>
      </w:r>
      <w:r w:rsidR="0073312F">
        <w:t>for the differences between the two implementations.</w:t>
      </w:r>
    </w:p>
    <w:p w:rsidR="0073312F" w:rsidRPr="00A21B57" w:rsidRDefault="00CA48E4">
      <w:pPr>
        <w:pStyle w:val="Caption"/>
        <w:rPr>
          <w:noProof/>
        </w:rPr>
        <w:pPrChange w:id="786" w:author="Stanley Mike-RMPE01" w:date="2017-05-25T08:11:00Z">
          <w:pPr>
            <w:pStyle w:val="TableTitle"/>
          </w:pPr>
        </w:pPrChange>
      </w:pPr>
      <w:bookmarkStart w:id="787" w:name="_bookmark14"/>
      <w:bookmarkStart w:id="788" w:name="_Ref428797386"/>
      <w:bookmarkEnd w:id="787"/>
      <w:ins w:id="789" w:author="Stanley Mike-RMPE01" w:date="2017-05-24T08:55:00Z">
        <w:r>
          <w:lastRenderedPageBreak/>
          <w:t xml:space="preserve">Table </w:t>
        </w:r>
        <w:r>
          <w:fldChar w:fldCharType="begin"/>
        </w:r>
        <w:r>
          <w:instrText xml:space="preserve"> SEQ Table \* ARABIC </w:instrText>
        </w:r>
        <w:r>
          <w:fldChar w:fldCharType="separate"/>
        </w:r>
      </w:ins>
      <w:ins w:id="790" w:author="Stanley Mike-RMPE01" w:date="2017-05-27T12:25:00Z">
        <w:r w:rsidR="006C3433">
          <w:rPr>
            <w:noProof/>
          </w:rPr>
          <w:t>3</w:t>
        </w:r>
      </w:ins>
      <w:ins w:id="791" w:author="Stanley Mike-RMPE01" w:date="2017-05-24T08:55:00Z">
        <w:r>
          <w:fldChar w:fldCharType="end"/>
        </w:r>
      </w:ins>
      <w:ins w:id="792" w:author="Stanley Mike-RMPE01" w:date="2017-05-25T13:26:00Z">
        <w:r w:rsidR="00DB06B5">
          <w:t>:</w:t>
        </w:r>
      </w:ins>
      <w:ins w:id="793" w:author="Stanley Mike-RMPE01" w:date="2017-05-24T08:55:00Z">
        <w:r>
          <w:rPr>
            <w:noProof/>
          </w:rPr>
          <w:t xml:space="preserve"> </w:t>
        </w:r>
      </w:ins>
      <w:del w:id="794" w:author="Stanley Mike-RMPE01" w:date="2017-05-24T08:55:00Z">
        <w:r w:rsidR="00237F03" w:rsidRPr="00A21B57" w:rsidDel="00CA48E4">
          <w:delText xml:space="preserve">Table </w:delText>
        </w:r>
        <w:bookmarkEnd w:id="788"/>
        <w:r w:rsidR="00802F26" w:rsidDel="00CA48E4">
          <w:delText>3</w:delText>
        </w:r>
        <w:r w:rsidR="00237F03" w:rsidRPr="00A21B57" w:rsidDel="00CA48E4">
          <w:delText xml:space="preserve">. </w:delText>
        </w:r>
      </w:del>
      <w:r w:rsidR="00276D88">
        <w:t>NXP</w:t>
      </w:r>
      <w:r w:rsidR="0073312F" w:rsidRPr="00A21B57">
        <w:t xml:space="preserve"> Sensor Fusion Toolbox </w:t>
      </w:r>
      <w:r w:rsidR="00481F61">
        <w:t>f</w:t>
      </w:r>
      <w:r w:rsidR="0073312F" w:rsidRPr="00A21B57">
        <w:t xml:space="preserve">eatures by </w:t>
      </w:r>
      <w:r w:rsidR="00481F61">
        <w:t>p</w:t>
      </w:r>
      <w:r w:rsidR="0073312F" w:rsidRPr="00A21B57">
        <w:t>latform</w:t>
      </w:r>
    </w:p>
    <w:tbl>
      <w:tblPr>
        <w:tblStyle w:val="Freescale2"/>
        <w:tblW w:w="10080" w:type="dxa"/>
        <w:tblLayout w:type="fixed"/>
        <w:tblLook w:val="0620" w:firstRow="1" w:lastRow="0" w:firstColumn="0" w:lastColumn="0" w:noHBand="1" w:noVBand="1"/>
      </w:tblPr>
      <w:tblGrid>
        <w:gridCol w:w="3360"/>
        <w:gridCol w:w="3360"/>
        <w:gridCol w:w="3360"/>
      </w:tblGrid>
      <w:tr w:rsidR="0073312F" w:rsidTr="00AA6B67">
        <w:trPr>
          <w:cnfStyle w:val="100000000000" w:firstRow="1" w:lastRow="0" w:firstColumn="0" w:lastColumn="0" w:oddVBand="0" w:evenVBand="0" w:oddHBand="0" w:evenHBand="0" w:firstRowFirstColumn="0" w:firstRowLastColumn="0" w:lastRowFirstColumn="0" w:lastRowLastColumn="0"/>
          <w:trHeight w:hRule="exact" w:val="320"/>
          <w:tblHeader/>
        </w:trPr>
        <w:tc>
          <w:tcPr>
            <w:tcW w:w="3360" w:type="dxa"/>
          </w:tcPr>
          <w:p w:rsidR="0073312F" w:rsidRDefault="0073312F" w:rsidP="00A94F4D">
            <w:pPr>
              <w:pStyle w:val="CellBody"/>
              <w:rPr>
                <w:rFonts w:eastAsia="Arial" w:cs="Arial"/>
                <w:szCs w:val="18"/>
              </w:rPr>
            </w:pPr>
            <w:r>
              <w:t>Feature</w:t>
            </w:r>
          </w:p>
        </w:tc>
        <w:tc>
          <w:tcPr>
            <w:tcW w:w="3360" w:type="dxa"/>
          </w:tcPr>
          <w:p w:rsidR="0073312F" w:rsidRDefault="0073312F" w:rsidP="00A94F4D">
            <w:pPr>
              <w:pStyle w:val="CellBody"/>
              <w:rPr>
                <w:rFonts w:eastAsia="Arial" w:cs="Arial"/>
                <w:szCs w:val="18"/>
              </w:rPr>
            </w:pPr>
            <w:r>
              <w:t>Android</w:t>
            </w:r>
          </w:p>
        </w:tc>
        <w:tc>
          <w:tcPr>
            <w:tcW w:w="3360" w:type="dxa"/>
          </w:tcPr>
          <w:p w:rsidR="0073312F" w:rsidRDefault="00166170" w:rsidP="00A94F4D">
            <w:pPr>
              <w:pStyle w:val="CellBody"/>
              <w:rPr>
                <w:rFonts w:eastAsia="Arial" w:cs="Arial"/>
                <w:szCs w:val="18"/>
              </w:rPr>
            </w:pPr>
            <w:r>
              <w:t>Windows</w:t>
            </w:r>
          </w:p>
        </w:tc>
      </w:tr>
      <w:tr w:rsidR="0073312F" w:rsidTr="00A94F4D">
        <w:trPr>
          <w:trHeight w:hRule="exact" w:val="315"/>
        </w:trPr>
        <w:tc>
          <w:tcPr>
            <w:tcW w:w="3360" w:type="dxa"/>
          </w:tcPr>
          <w:p w:rsidR="0073312F" w:rsidRDefault="0073312F" w:rsidP="00A94F4D">
            <w:pPr>
              <w:pStyle w:val="CellBody"/>
              <w:rPr>
                <w:rFonts w:eastAsia="Arial" w:cs="Arial"/>
                <w:szCs w:val="18"/>
              </w:rPr>
            </w:pPr>
            <w:r>
              <w:t>Bluetooth wireless link</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eastAsia="Arial" w:cs="Arial"/>
                <w:szCs w:val="18"/>
              </w:rPr>
            </w:pPr>
            <w:r>
              <w:t>Requires BT on PC (built-in or dongle)</w:t>
            </w:r>
          </w:p>
        </w:tc>
      </w:tr>
      <w:tr w:rsidR="0073312F" w:rsidTr="00A94F4D">
        <w:trPr>
          <w:trHeight w:hRule="exact" w:val="310"/>
        </w:trPr>
        <w:tc>
          <w:tcPr>
            <w:tcW w:w="3360" w:type="dxa"/>
          </w:tcPr>
          <w:p w:rsidR="0073312F" w:rsidRDefault="0073312F" w:rsidP="00A94F4D">
            <w:pPr>
              <w:pStyle w:val="CellBody"/>
              <w:rPr>
                <w:rFonts w:eastAsia="Arial" w:cs="Arial"/>
                <w:szCs w:val="18"/>
              </w:rPr>
            </w:pPr>
            <w:r>
              <w:t>UART over USB</w:t>
            </w:r>
          </w:p>
        </w:tc>
        <w:tc>
          <w:tcPr>
            <w:tcW w:w="3360" w:type="dxa"/>
          </w:tcPr>
          <w:p w:rsidR="0073312F" w:rsidRDefault="00A94F4D" w:rsidP="00A94F4D">
            <w:pPr>
              <w:pStyle w:val="CellBody"/>
              <w:jc w:val="center"/>
              <w:rPr>
                <w:rFonts w:eastAsia="Arial" w:cs="Arial"/>
                <w:szCs w:val="18"/>
              </w:rPr>
            </w:pPr>
            <w:r>
              <w:t>—</w:t>
            </w:r>
          </w:p>
        </w:tc>
        <w:tc>
          <w:tcPr>
            <w:tcW w:w="3360" w:type="dxa"/>
          </w:tcPr>
          <w:p w:rsidR="0073312F" w:rsidRPr="00A94F4D" w:rsidRDefault="0073312F" w:rsidP="00206C96">
            <w:pPr>
              <w:pStyle w:val="CellBody"/>
              <w:jc w:val="center"/>
            </w:pPr>
            <w:r w:rsidRPr="00A94F4D">
              <w:rPr>
                <w:rFonts w:ascii="Segoe UI Symbol" w:hAnsi="Segoe UI Symbol" w:cs="Segoe UI Symbol"/>
              </w:rPr>
              <w:t>✔</w:t>
            </w:r>
            <w:r w:rsidR="00206C96" w:rsidRPr="00A94F4D">
              <w:t xml:space="preserve"> </w:t>
            </w:r>
          </w:p>
        </w:tc>
      </w:tr>
      <w:tr w:rsidR="0073312F" w:rsidTr="00A94F4D">
        <w:trPr>
          <w:trHeight w:hRule="exact" w:val="310"/>
        </w:trPr>
        <w:tc>
          <w:tcPr>
            <w:tcW w:w="3360" w:type="dxa"/>
          </w:tcPr>
          <w:p w:rsidR="0073312F" w:rsidRDefault="0073312F" w:rsidP="00A94F4D">
            <w:pPr>
              <w:pStyle w:val="CellBody"/>
              <w:rPr>
                <w:rFonts w:eastAsia="Arial" w:cs="Arial"/>
                <w:szCs w:val="18"/>
              </w:rPr>
            </w:pPr>
            <w:r>
              <w:t>OS requirements</w:t>
            </w:r>
          </w:p>
        </w:tc>
        <w:tc>
          <w:tcPr>
            <w:tcW w:w="3360" w:type="dxa"/>
          </w:tcPr>
          <w:p w:rsidR="0073312F" w:rsidRDefault="0073312F" w:rsidP="00206C96">
            <w:pPr>
              <w:pStyle w:val="CellBody"/>
              <w:jc w:val="center"/>
              <w:rPr>
                <w:rFonts w:eastAsia="Arial" w:cs="Arial"/>
                <w:szCs w:val="18"/>
              </w:rPr>
            </w:pPr>
            <w:r>
              <w:t xml:space="preserve">&gt;=Android </w:t>
            </w:r>
            <w:r w:rsidR="00206C96">
              <w:t>4.0.3</w:t>
            </w:r>
          </w:p>
        </w:tc>
        <w:tc>
          <w:tcPr>
            <w:tcW w:w="3360" w:type="dxa"/>
          </w:tcPr>
          <w:p w:rsidR="0073312F" w:rsidRDefault="0073312F" w:rsidP="00A94F4D">
            <w:pPr>
              <w:pStyle w:val="CellBody"/>
              <w:jc w:val="center"/>
              <w:rPr>
                <w:rFonts w:eastAsia="Arial" w:cs="Arial"/>
                <w:szCs w:val="18"/>
              </w:rPr>
            </w:pPr>
            <w:r>
              <w:t>&gt;=Windows 7.0</w:t>
            </w:r>
          </w:p>
        </w:tc>
      </w:tr>
      <w:tr w:rsidR="00A94F4D" w:rsidTr="00A94F4D">
        <w:trPr>
          <w:trHeight w:hRule="exact" w:val="310"/>
        </w:trPr>
        <w:tc>
          <w:tcPr>
            <w:tcW w:w="3360" w:type="dxa"/>
          </w:tcPr>
          <w:p w:rsidR="00A94F4D" w:rsidRDefault="00A94F4D" w:rsidP="00A94F4D">
            <w:pPr>
              <w:pStyle w:val="CellBody"/>
              <w:rPr>
                <w:rFonts w:eastAsia="Arial" w:cs="Arial"/>
                <w:szCs w:val="18"/>
              </w:rPr>
            </w:pPr>
            <w:r>
              <w:t>Support for native sensors</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Device View</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Panorama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Statistics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Canvas View</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A94F4D" w:rsidRDefault="00A94F4D" w:rsidP="00A94F4D">
            <w:pPr>
              <w:pStyle w:val="CellBody"/>
              <w:jc w:val="center"/>
              <w:rPr>
                <w:rFonts w:eastAsia="Arial" w:cs="Arial"/>
                <w:szCs w:val="18"/>
              </w:rPr>
            </w:pPr>
            <w:r>
              <w:t>—</w:t>
            </w:r>
          </w:p>
        </w:tc>
      </w:tr>
      <w:tr w:rsidR="00A94F4D" w:rsidTr="00A94F4D">
        <w:trPr>
          <w:trHeight w:hRule="exact" w:val="310"/>
        </w:trPr>
        <w:tc>
          <w:tcPr>
            <w:tcW w:w="3360" w:type="dxa"/>
          </w:tcPr>
          <w:p w:rsidR="00A94F4D" w:rsidRDefault="00A94F4D" w:rsidP="002C37FC">
            <w:pPr>
              <w:pStyle w:val="CellBody"/>
              <w:rPr>
                <w:rFonts w:eastAsia="Arial" w:cs="Arial"/>
                <w:szCs w:val="18"/>
              </w:rPr>
            </w:pPr>
            <w:r>
              <w:t xml:space="preserve">Orientation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 xml:space="preserve">Inertial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Magnetics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Kalman</w:t>
            </w:r>
            <w:r w:rsidR="002C37FC">
              <w:t xml:space="preserve"> Parameter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A94F4D" w:rsidTr="00A94F4D">
        <w:trPr>
          <w:trHeight w:hRule="exact" w:val="310"/>
        </w:trPr>
        <w:tc>
          <w:tcPr>
            <w:tcW w:w="3360" w:type="dxa"/>
          </w:tcPr>
          <w:p w:rsidR="00A94F4D" w:rsidRDefault="00A94F4D" w:rsidP="00A94F4D">
            <w:pPr>
              <w:pStyle w:val="CellBody"/>
              <w:rPr>
                <w:rFonts w:eastAsia="Arial" w:cs="Arial"/>
                <w:szCs w:val="18"/>
              </w:rPr>
            </w:pPr>
            <w:r>
              <w:t xml:space="preserve">Altimeter </w:t>
            </w:r>
            <w:r w:rsidR="002C37FC">
              <w:t>Value vs Time</w:t>
            </w:r>
            <w:r>
              <w:t xml:space="preserve"> Plots</w:t>
            </w:r>
          </w:p>
        </w:tc>
        <w:tc>
          <w:tcPr>
            <w:tcW w:w="3360" w:type="dxa"/>
          </w:tcPr>
          <w:p w:rsidR="00A94F4D" w:rsidRDefault="00A94F4D" w:rsidP="00A94F4D">
            <w:pPr>
              <w:pStyle w:val="CellBody"/>
              <w:jc w:val="center"/>
              <w:rPr>
                <w:rFonts w:eastAsia="Arial" w:cs="Arial"/>
                <w:szCs w:val="18"/>
              </w:rPr>
            </w:pPr>
            <w:r>
              <w:t>—</w:t>
            </w:r>
          </w:p>
        </w:tc>
        <w:tc>
          <w:tcPr>
            <w:tcW w:w="3360" w:type="dxa"/>
          </w:tcPr>
          <w:p w:rsidR="00A94F4D" w:rsidRDefault="00A94F4D"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Data Logging</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Integrated documentation</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c>
          <w:tcPr>
            <w:tcW w:w="3360" w:type="dxa"/>
          </w:tcPr>
          <w:p w:rsidR="0073312F" w:rsidRDefault="0073312F" w:rsidP="00A94F4D">
            <w:pPr>
              <w:pStyle w:val="CellBody"/>
              <w:jc w:val="center"/>
              <w:rPr>
                <w:rFonts w:ascii="Lucida Sans" w:eastAsia="Lucida Sans" w:hAnsi="Lucida Sans" w:cs="Lucida Sans"/>
                <w:szCs w:val="18"/>
              </w:rPr>
            </w:pPr>
            <w:r>
              <w:rPr>
                <w:rFonts w:ascii="Segoe UI Symbol" w:eastAsia="Lucida Sans" w:hAnsi="Segoe UI Symbol" w:cs="Segoe UI Symbol"/>
                <w:szCs w:val="18"/>
              </w:rPr>
              <w:t>✔</w:t>
            </w:r>
          </w:p>
        </w:tc>
      </w:tr>
      <w:tr w:rsidR="0073312F" w:rsidTr="00A94F4D">
        <w:trPr>
          <w:trHeight w:hRule="exact" w:val="310"/>
        </w:trPr>
        <w:tc>
          <w:tcPr>
            <w:tcW w:w="3360" w:type="dxa"/>
          </w:tcPr>
          <w:p w:rsidR="0073312F" w:rsidRDefault="0073312F" w:rsidP="00A94F4D">
            <w:pPr>
              <w:pStyle w:val="CellBody"/>
              <w:rPr>
                <w:rFonts w:eastAsia="Arial" w:cs="Arial"/>
                <w:szCs w:val="18"/>
              </w:rPr>
            </w:pPr>
            <w:r>
              <w:t>Availability</w:t>
            </w:r>
          </w:p>
        </w:tc>
        <w:tc>
          <w:tcPr>
            <w:tcW w:w="3360" w:type="dxa"/>
          </w:tcPr>
          <w:p w:rsidR="0073312F" w:rsidRDefault="0073312F" w:rsidP="00A94F4D">
            <w:pPr>
              <w:pStyle w:val="CellBody"/>
              <w:jc w:val="center"/>
              <w:rPr>
                <w:rFonts w:eastAsia="Arial" w:cs="Arial"/>
                <w:szCs w:val="18"/>
              </w:rPr>
            </w:pPr>
            <w:r>
              <w:t>Google Play</w:t>
            </w:r>
          </w:p>
        </w:tc>
        <w:tc>
          <w:tcPr>
            <w:tcW w:w="3360" w:type="dxa"/>
          </w:tcPr>
          <w:p w:rsidR="0073312F" w:rsidRDefault="00276D88" w:rsidP="00A94F4D">
            <w:pPr>
              <w:pStyle w:val="CellBody"/>
              <w:jc w:val="center"/>
              <w:rPr>
                <w:rFonts w:eastAsia="Arial" w:cs="Arial"/>
                <w:szCs w:val="18"/>
              </w:rPr>
            </w:pPr>
            <w:r>
              <w:t>NXP</w:t>
            </w:r>
            <w:r w:rsidR="0073312F">
              <w:t xml:space="preserve"> website</w:t>
            </w:r>
          </w:p>
        </w:tc>
      </w:tr>
      <w:tr w:rsidR="0073312F" w:rsidTr="00A94F4D">
        <w:trPr>
          <w:trHeight w:hRule="exact" w:val="310"/>
        </w:trPr>
        <w:tc>
          <w:tcPr>
            <w:tcW w:w="3360" w:type="dxa"/>
          </w:tcPr>
          <w:p w:rsidR="0073312F" w:rsidRDefault="0073312F" w:rsidP="00A94F4D">
            <w:pPr>
              <w:pStyle w:val="CellBody"/>
              <w:rPr>
                <w:rFonts w:eastAsia="Arial" w:cs="Arial"/>
                <w:szCs w:val="18"/>
              </w:rPr>
            </w:pPr>
            <w:r>
              <w:t>Price</w:t>
            </w:r>
          </w:p>
        </w:tc>
        <w:tc>
          <w:tcPr>
            <w:tcW w:w="3360" w:type="dxa"/>
          </w:tcPr>
          <w:p w:rsidR="0073312F" w:rsidRDefault="0073312F" w:rsidP="00A94F4D">
            <w:pPr>
              <w:pStyle w:val="CellBody"/>
              <w:jc w:val="center"/>
              <w:rPr>
                <w:rFonts w:eastAsia="Arial" w:cs="Arial"/>
                <w:szCs w:val="18"/>
              </w:rPr>
            </w:pPr>
            <w:r>
              <w:t>Free</w:t>
            </w:r>
          </w:p>
        </w:tc>
        <w:tc>
          <w:tcPr>
            <w:tcW w:w="3360" w:type="dxa"/>
          </w:tcPr>
          <w:p w:rsidR="0073312F" w:rsidRDefault="0073312F" w:rsidP="00A94F4D">
            <w:pPr>
              <w:pStyle w:val="CellBody"/>
              <w:jc w:val="center"/>
              <w:rPr>
                <w:rFonts w:eastAsia="Arial" w:cs="Arial"/>
                <w:szCs w:val="18"/>
              </w:rPr>
            </w:pPr>
            <w:r>
              <w:t>Free</w:t>
            </w:r>
          </w:p>
        </w:tc>
      </w:tr>
    </w:tbl>
    <w:p w:rsidR="0073312F" w:rsidRDefault="0073312F" w:rsidP="00206C96">
      <w:pPr>
        <w:pStyle w:val="TableFootnote"/>
        <w:ind w:left="0" w:firstLine="0"/>
        <w:rPr>
          <w:rFonts w:eastAsia="Arial" w:cs="Arial"/>
          <w:szCs w:val="18"/>
        </w:rPr>
      </w:pPr>
    </w:p>
    <w:p w:rsidR="0073312F" w:rsidRPr="001B1E24" w:rsidRDefault="00276D88" w:rsidP="00F73D8D">
      <w:pPr>
        <w:pStyle w:val="Heading2"/>
      </w:pPr>
      <w:bookmarkStart w:id="795" w:name="_Toc483482730"/>
      <w:r>
        <w:t>NXP</w:t>
      </w:r>
      <w:r w:rsidR="0073312F" w:rsidRPr="001B1E24">
        <w:t xml:space="preserve"> Sensor Fusion Toolbox for Android</w:t>
      </w:r>
      <w:bookmarkEnd w:id="795"/>
    </w:p>
    <w:p w:rsidR="006C3433" w:rsidRPr="006C3433" w:rsidRDefault="0073312F">
      <w:pPr>
        <w:pStyle w:val="Body"/>
        <w:rPr>
          <w:ins w:id="796" w:author="Stanley Mike-RMPE01" w:date="2017-05-27T12:25:00Z"/>
          <w:rStyle w:val="Link"/>
          <w:rPrChange w:id="797" w:author="Stanley Mike-RMPE01" w:date="2017-05-27T12:25:00Z">
            <w:rPr>
              <w:ins w:id="798" w:author="Stanley Mike-RMPE01" w:date="2017-05-27T12:25:00Z"/>
            </w:rPr>
          </w:rPrChange>
        </w:rPr>
        <w:pPrChange w:id="799" w:author="Stanley Mike-RMPE01" w:date="2017-05-27T12:25:00Z">
          <w:pPr>
            <w:pStyle w:val="FigTitle"/>
          </w:pPr>
        </w:pPrChange>
      </w:pPr>
      <w:r>
        <w:t xml:space="preserve">The Fusion Library is supplied in the form of CodeWarrior projects for specific </w:t>
      </w:r>
      <w:r w:rsidR="00276D88">
        <w:t>NXP</w:t>
      </w:r>
      <w:r>
        <w:t xml:space="preserve"> development boards. The basic function of the Sensor Fusion Android implementation are shown </w:t>
      </w:r>
      <w:r w:rsidR="00F40240">
        <w:t xml:space="preserve">in </w:t>
      </w:r>
      <w:r w:rsidR="00986AA8">
        <w:fldChar w:fldCharType="begin"/>
      </w:r>
      <w:r w:rsidR="00C10C29">
        <w:instrText xml:space="preserve"> REF _Ref428797417 \h  \* MERGEFORMAT </w:instrText>
      </w:r>
      <w:r w:rsidR="00986AA8">
        <w:fldChar w:fldCharType="separate"/>
      </w:r>
    </w:p>
    <w:p w:rsidR="00481D8A" w:rsidRPr="00481D8A" w:rsidDel="002E0BB9" w:rsidRDefault="006C3433" w:rsidP="00481D8A">
      <w:pPr>
        <w:pStyle w:val="Body"/>
        <w:rPr>
          <w:del w:id="800" w:author="Stanley Mike-RMPE01" w:date="2017-05-24T08:04:00Z"/>
          <w:rStyle w:val="Link"/>
        </w:rPr>
      </w:pPr>
      <w:ins w:id="801" w:author="Stanley Mike-RMPE01" w:date="2017-05-27T12:25:00Z">
        <w:r w:rsidRPr="006C3433">
          <w:rPr>
            <w:rStyle w:val="Link"/>
            <w:rPrChange w:id="802" w:author="Stanley Mike-RMPE01" w:date="2017-05-27T12:25:00Z">
              <w:rPr/>
            </w:rPrChange>
          </w:rPr>
          <w:t>Figure</w:t>
        </w:r>
        <w:r w:rsidRPr="00A21B57">
          <w:rPr>
            <w:noProof/>
          </w:rPr>
          <w:t xml:space="preserve"> </w:t>
        </w:r>
        <w:r>
          <w:rPr>
            <w:noProof/>
          </w:rPr>
          <w:t>5</w:t>
        </w:r>
      </w:ins>
    </w:p>
    <w:p w:rsidR="0073312F" w:rsidRPr="005E2911" w:rsidRDefault="00481D8A" w:rsidP="00A21B57">
      <w:pPr>
        <w:pStyle w:val="Body"/>
        <w:rPr>
          <w:rFonts w:asciiTheme="minorHAnsi" w:hAnsiTheme="minorHAnsi" w:cstheme="minorHAnsi"/>
          <w:color w:val="0000FF" w:themeColor="accent5"/>
        </w:rPr>
      </w:pPr>
      <w:del w:id="803" w:author="Stanley Mike-RMPE01" w:date="2017-05-24T08:04:00Z">
        <w:r w:rsidRPr="00481D8A" w:rsidDel="002E0BB9">
          <w:rPr>
            <w:rStyle w:val="Link"/>
          </w:rPr>
          <w:delText>Figure</w:delText>
        </w:r>
        <w:r w:rsidRPr="00A21B57" w:rsidDel="002E0BB9">
          <w:rPr>
            <w:noProof/>
          </w:rPr>
          <w:delText xml:space="preserve"> </w:delText>
        </w:r>
        <w:r w:rsidDel="002E0BB9">
          <w:rPr>
            <w:noProof/>
          </w:rPr>
          <w:delText>5</w:delText>
        </w:r>
      </w:del>
      <w:r w:rsidR="00986AA8">
        <w:fldChar w:fldCharType="end"/>
      </w:r>
      <w:r w:rsidR="00F40240" w:rsidRPr="00F40240">
        <w:t>.</w:t>
      </w:r>
      <w:r w:rsidR="0073312F" w:rsidRPr="00F40240">
        <w:t xml:space="preserve"> </w:t>
      </w:r>
      <w:r w:rsidR="0073312F">
        <w:t xml:space="preserve">These projects are compatible with the </w:t>
      </w:r>
      <w:r w:rsidR="00276D88">
        <w:t>NXP</w:t>
      </w:r>
      <w:r w:rsidR="0073312F">
        <w:t xml:space="preserve"> Sensor Fusion Toolbox for Android, which can be freely downloaded from Google Play. For download and training links, </w:t>
      </w:r>
      <w:r w:rsidR="00A21B57">
        <w:t>visit</w:t>
      </w:r>
      <w:r w:rsidR="0073312F">
        <w:t xml:space="preserve"> </w:t>
      </w:r>
      <w:hyperlink r:id="rId21">
        <w:r w:rsidR="00013269">
          <w:rPr>
            <w:color w:val="0000FF"/>
          </w:rPr>
          <w:t>nxp</w:t>
        </w:r>
        <w:r w:rsidR="0073312F" w:rsidRPr="00042DC7">
          <w:rPr>
            <w:color w:val="0000FF"/>
          </w:rPr>
          <w:t>.</w:t>
        </w:r>
        <w:r w:rsidR="00A21B57" w:rsidRPr="00042DC7">
          <w:rPr>
            <w:color w:val="0000FF"/>
          </w:rPr>
          <w:t>com/</w:t>
        </w:r>
        <w:r w:rsidR="0073312F" w:rsidRPr="00042DC7">
          <w:rPr>
            <w:color w:val="0000FF"/>
          </w:rPr>
          <w:t>sensorfusion</w:t>
        </w:r>
      </w:hyperlink>
      <w:r w:rsidR="0073312F" w:rsidRPr="00042DC7">
        <w:t>.</w:t>
      </w:r>
    </w:p>
    <w:p w:rsidR="00A21B57" w:rsidRDefault="007F6E20" w:rsidP="00A21B57">
      <w:pPr>
        <w:pStyle w:val="FigAnchor"/>
      </w:pPr>
      <w:r>
        <w:rPr>
          <w:noProof/>
        </w:rPr>
      </w:r>
      <w:r>
        <w:rPr>
          <w:noProof/>
        </w:rPr>
        <w:pict>
          <v:group id="Group 109" o:spid="_x0000_s1026" style="width:468pt;height:482.95pt;mso-position-horizontal-relative:char;mso-position-vertical-relative:line" coordorigin="7079,4220" coordsize="60598,62537">
            <v:shapetype id="_x0000_t32" coordsize="21600,21600" o:spt="32" o:oned="t" path="m,l21600,21600e" filled="f">
              <v:path arrowok="t" fillok="f" o:connecttype="none"/>
              <o:lock v:ext="edit" shapetype="t"/>
            </v:shapetype>
            <v:shape id="Straight Arrow Connector 30" o:spid="_x0000_s1027" type="#_x0000_t32" style="position:absolute;left:58697;top:8893;width:0;height:2504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fNBsAAAADbAAAADwAAAGRycy9kb3ducmV2LnhtbERPy4rCMBTdD/gP4QruxtTHqNSmIoo4&#10;MG7qY39prm2xuSlN1OrXTxYDszycd7LqTC0e1LrKsoLRMAJBnFtdcaHgfNp9LkA4j6yxtkwKXuRg&#10;lfY+Eoy1fXJGj6MvRAhhF6OC0vsmltLlJRl0Q9sQB+5qW4M+wLaQusVnCDe1HEfRTBqsODSU2NCm&#10;pPx2vBsFe42Ty3X6ZfIs2xXb+c9hOn87pQb9br0E4anz/+I/97dWMAnrw5fwA2T6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HzQbAAAAA2wAAAA8AAAAAAAAAAAAAAAAA&#10;oQIAAGRycy9kb3ducmV2LnhtbFBLBQYAAAAABAAEAPkAAACOAwAAAAA=&#10;" strokecolor="black [3213]" strokeweight="1pt">
              <v:stroke endarrow="block"/>
            </v:shape>
            <v:rect id="Rectangle 31" o:spid="_x0000_s1028" style="position:absolute;left:30436;top:23813;width:13671;height:906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EGMMA&#10;AADbAAAADwAAAGRycy9kb3ducmV2LnhtbESPX2vCQBDE34V+h2MLvulFBVuip7QV65+3prXPS26b&#10;hGb3Qu6q0U/vFQQfh5n5DTNfdlyrI7W+cmJgNExAkeTOVlIY+PpcD55B+YBisXZCBs7kYbl46M0x&#10;te4kH3TMQqEiRHyKBsoQmlRrn5fE6IeuIYnej2sZQ5RtoW2LpwjnWo+TZKoZK4kLJTb0VlL+m/2x&#10;Ad7La3PYJMjj6e7iOX9/WlXfxvQfu5cZqEBduIdv7a01MBnB/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gEGM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Remote</w:t>
                    </w:r>
                  </w:p>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Sensor Interface</w:t>
                    </w:r>
                  </w:p>
                </w:txbxContent>
              </v:textbox>
            </v:rect>
            <v:rect id="Rectangle 32" o:spid="_x0000_s1029" style="position:absolute;left:30582;top:12481;width:13525;height:91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ab8MA&#10;AADbAAAADwAAAGRycy9kb3ducmV2LnhtbESPX2vCQBDE3wW/w7FC3/RiClaip6ilf/RNbX1ectsk&#10;NLsXcldN++m9guDjMDO/YebLjmt1ptZXTgyMRwkoktzZSgoDH8eX4RSUDygWaydk4Jc8LBf93hwz&#10;6y6yp/MhFCpCxGdooAyhybT2eUmMfuQakuh9uZYxRNkW2rZ4iXCudZokE81YSVwosaFNSfn34YcN&#10;8E7WzedbgpxOtn+e89en5+pkzMOgW81ABerCPXxrv1sDjyn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qab8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Sensors Native to your Android Device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 o:spid="_x0000_s1030" type="#_x0000_t13" style="position:absolute;left:44400;top:16136;width:2851;height:20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GMYcQA&#10;AADbAAAADwAAAGRycy9kb3ducmV2LnhtbESPQWvCQBSE7wX/w/KE3upGLUGiq4gYkB4KjR48PrLP&#10;JJh9G3dXk/77riD0OMzMN8xqM5hWPMj5xrKC6SQBQVxa3XCl4HTMPxYgfEDW2FomBb/kYbMeva0w&#10;07bnH3oUoRIRwj5DBXUIXSalL2sy6Ce2I47exTqDIUpXSe2wj3DTylmSpNJgw3Ghxo52NZXX4m4U&#10;uD7N01s+m952X6fh/L09p/viU6n38bBdggg0hP/wq33QCuZzeH6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jGHEAAAA2wAAAA8AAAAAAAAAAAAAAAAAmAIAAGRycy9k&#10;b3ducmV2LnhtbFBLBQYAAAAABAAEAPUAAACJAwAAAAA=&#10;" adj="13846" fillcolor="white [3212]" strokecolor="black [3213]" strokeweight="1pt"/>
            <v:shape id="Right Arrow 35" o:spid="_x0000_s1031" type="#_x0000_t13" style="position:absolute;left:44400;top:27249;width:2851;height:20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xjsUA&#10;AADbAAAADwAAAGRycy9kb3ducmV2LnhtbESPT2vCQBTE7wW/w/IK3urGPw0ldRURA+JBaOrB4yP7&#10;moRm38bd1aTfvisIHoeZ+Q2zXA+mFTdyvrGsYDpJQBCXVjdcKTh9528fIHxA1thaJgV/5GG9Gr0s&#10;MdO25y+6FaESEcI+QwV1CF0mpS9rMugntiOO3o91BkOUrpLaYR/hppWzJEmlwYbjQo0dbWsqf4ur&#10;UeD6NE8v+Wx62R5Ow/m4Oae7YqHU+HXYfIIINIRn+NHeawXzd7h/iT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LGOxQAAANsAAAAPAAAAAAAAAAAAAAAAAJgCAABkcnMv&#10;ZG93bnJldi54bWxQSwUGAAAAAAQABAD1AAAAigMAAAAA&#10;" adj="13846" fillcolor="white [3212]" strokecolor="black [3213]" strokeweight="1pt"/>
            <v:shape id="Trapezoid 36" o:spid="_x0000_s1032" style="position:absolute;left:38405;top:21254;width:20764;height:2486;rotation:90;visibility:visible;mso-wrap-style:square;v-text-anchor:middle" coordsize="2076387,248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c8MMA&#10;AADbAAAADwAAAGRycy9kb3ducmV2LnhtbESP0WrCQBRE3wX/YblC3+pGLdpGVxE10KeisR9wyd4m&#10;wezdmF2T+PddQfBxmJkzzGrTm0q01LjSsoLJOAJBnFldcq7g95y8f4JwHlljZZkU3MnBZj0crDDW&#10;tuMTtanPRYCwi1FB4X0dS+myggy6sa2Jg/dnG4M+yCaXusEuwE0lp1E0lwZLDgsF1rQrKLukN6Pg&#10;q70vPg6X5Gd/TY5t15/Tw7VOlXob9dslCE+9f4Wf7W+tYDaHx5fw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c8MMAAADbAAAADwAAAAAAAAAAAAAAAACYAgAAZHJzL2Rv&#10;d25yZXYueG1sUEsFBgAAAAAEAAQA9QAAAIgDAAAAAA==&#10;" path="m,248582l190446,,1885941,r190446,248582l,248582xe" fillcolor="white [3212]" strokecolor="black [3213]" strokeweight="1pt">
              <v:path arrowok="t" o:connecttype="custom" o:connectlocs="0,248582;190446,0;1885941,0;2076387,248582;0,248582" o:connectangles="0,0,0,0,0"/>
            </v:shape>
            <v:shape id="Right Arrow 38" o:spid="_x0000_s1033" type="#_x0000_t13" style="position:absolute;left:50690;top:21546;width:2852;height:2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eEMEA&#10;AADbAAAADwAAAGRycy9kb3ducmV2LnhtbERPy4rCMBTdD8w/hCu4G1MfFOkYRWQK4kKY6sLlpbnT&#10;FpubmkRb/94shFkeznu1GUwrHuR8Y1nBdJKAIC6tbrhScD7lX0sQPiBrbC2Tgid52Kw/P1aYadvz&#10;Lz2KUIkYwj5DBXUIXSalL2sy6Ce2I47cn3UGQ4SuktphH8NNK2dJkkqDDceGGjva1VRei7tR4Po0&#10;T2/5bHrbHc7D5bi9pD/FQqnxaNh+gwg0hH/x273XCuZxbPwSf4B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HhDBAAAA2wAAAA8AAAAAAAAAAAAAAAAAmAIAAGRycy9kb3du&#10;cmV2LnhtbFBLBQYAAAAABAAEAPUAAACGAwAAAAA=&#10;" adj="13846" fillcolor="white [3212]" strokecolor="black [3213]" strokeweight="1pt"/>
            <v:rect id="Rectangle 39" o:spid="_x0000_s1034" style="position:absolute;left:53834;top:11823;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4IHsMA&#10;AADbAAAADwAAAGRycy9kb3ducmV2LnhtbESPQWvCQBSE7wX/w/IEb7pRwb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4IHs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accel only</w:t>
                    </w:r>
                  </w:p>
                </w:txbxContent>
              </v:textbox>
            </v:rect>
            <v:rect id="Rectangle 44" o:spid="_x0000_s1035" style="position:absolute;left:53834;top:16355;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U/cMA&#10;AADbAAAADwAAAGRycy9kb3ducmV2LnhtbESPX2vCQBDE34V+h2MLfdNLRbRET7FKtfWt/unzktsm&#10;wexeyJ0a++l7guDjMDO/YSazlit1psaXTgy89hJQJJmzpeQG9ruP7hsoH1AsVk7IwJU8zKZPnQmm&#10;1l3km87bkKsIEZ+igSKEOtXaZwUx+p6rSaL36xrGEGWTa9vgJcK50v0kGWrGUuJCgTUtCsqO2xMb&#10;4I2814d1gtwffv15zlajZfljzMtzOx+DCtSGR/je/rQGBgO4fYk/Q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nU/c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mag (2d)</w:t>
                    </w:r>
                  </w:p>
                </w:txbxContent>
              </v:textbox>
            </v:rect>
            <v:rect id="Rectangle 45" o:spid="_x0000_s1036" style="position:absolute;left:53834;top:25165;width:9725;height:33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VxZsMA&#10;AADbAAAADwAAAGRycy9kb3ducmV2LnhtbESPQWvCQBSE74L/YXmCt7pR1JboKq2irb1Vbc+P7DMJ&#10;5r0N2VXT/vpuoeBxmJlvmPmy5UpdqfGlEwPDQQKKJHO2lNzA8bB5eALlA4rFygkZ+CYPy0W3M8fU&#10;upt80HUfchUh4lM0UIRQp1r7rCBGP3A1SfROrmEMUTa5tg3eIpwrPUqSqWYsJS4UWNOqoOy8v7AB&#10;fpeX+vM1QR5Ndz+es+3juvwypt9rn2egArXhHv5vv1kD4wn8fY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VxZs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accel/mag</w:t>
                    </w:r>
                  </w:p>
                </w:txbxContent>
              </v:textbox>
            </v:rect>
            <v:rect id="Rectangle 46" o:spid="_x0000_s1037" style="position:absolute;left:53834;top:29406;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vEcMA&#10;AADbAAAADwAAAGRycy9kb3ducmV2LnhtbESPX2vCQBDE3wW/w7FC3/SilFSip6ilf/RNbX1ectsk&#10;NLsXcldN++m9guDjMDO/YebLjmt1ptZXTgyMRwkoktzZSgoDH8eX4RSUDygWaydk4Jc8LBf93hwz&#10;6y6yp/MhFCpCxGdooAyhybT2eUmMfuQakuh9uZYxRNkW2rZ4iXCu9SRJUs1YSVwosaFNSfn34YcN&#10;8E7WzedbgjxJt3+e89en5+pkzMOgW81ABerCPXxrv1sDjyn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fvEc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accel/gyro</w:t>
                    </w:r>
                  </w:p>
                </w:txbxContent>
              </v:textbox>
            </v:rect>
            <v:rect id="Rectangle 48" o:spid="_x0000_s1038" style="position:absolute;left:53834;top:33939;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e+MAA&#10;AADbAAAADwAAAGRycy9kb3ducmV2LnhtbERPTU/CQBC9k/AfNmPiDbY2BExlaUCDAjdROU+6Q9vQ&#10;mW26K1R/PXsg4fjyvud5z406U+drJwaexgkoksLZWkoD31/r0TMoH1AsNk7IwB95yBfDwRwz6y7y&#10;Sed9KFUMEZ+hgSqENtPaFxUx+rFrSSJ3dB1jiLArte3wEsO50WmSTDVjLbGhwpZeKypO+182wDtZ&#10;tT8fCXI63f57Lt5nb/XBmMeHfvkCKlAf7uKbe2MNTOLY+CX+AL2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Te+MAAAADbAAAADwAAAAAAAAAAAAAAAACYAgAAZHJzL2Rvd25y&#10;ZXYueG1sUEsFBgAAAAAEAAQA9QAAAIU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9-axis</w:t>
                    </w:r>
                  </w:p>
                </w:txbxContent>
              </v:textbox>
            </v:rect>
            <v:shape id="Straight Arrow Connector 61" o:spid="_x0000_s1039" type="#_x0000_t32" style="position:absolute;left:48714;top:8971;width:73;height:40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ba38IAAADbAAAADwAAAGRycy9kb3ducmV2LnhtbESPQWvCQBSE7wX/w/KE3upGD8FGVxEl&#10;tKdqY3J/ZJ9JMPs2ZLdJ+u/dQsHjMDPfMNv9ZFoxUO8aywqWiwgEcWl1w5WC/Jq+rUE4j6yxtUwK&#10;fsnBfjd72WKi7cjfNGS+EgHCLkEFtfddIqUrazLoFrYjDt7N9gZ9kH0ldY9jgJtWrqIolgYbDgs1&#10;dnSsqbxnP0aBj0+TvHy8c3Es105/Fek5z1KlXufTYQPC0+Sf4f/2p1YQL+HvS/gBcv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ba38IAAADbAAAADwAAAAAAAAAAAAAA&#10;AAChAgAAZHJzL2Rvd25yZXYueG1sUEsFBgAAAAAEAAQA+QAAAJADAAAAAA==&#10;" strokecolor="black [3213]" strokeweight="1pt"/>
            <v:shapetype id="_x0000_t202" coordsize="21600,21600" o:spt="202" path="m,l,21600r21600,l21600,xe">
              <v:stroke joinstyle="miter"/>
              <v:path gradientshapeok="t" o:connecttype="rect"/>
            </v:shapetype>
            <v:shape id="TextBox 24" o:spid="_x0000_s1040" type="#_x0000_t202" style="position:absolute;left:43791;top:4220;width:9393;height:4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g58QA&#10;AADbAAAADwAAAGRycy9kb3ducmV2LnhtbESPQWvCQBSE7wX/w/KEXopuqhAkuooI1UAPYiw9P7Ov&#10;2dDs25Ddxvjvu4LgcZiZb5jVZrCN6KnztWMF79MEBHHpdM2Vgq/zx2QBwgdkjY1jUnAjD5v16GWF&#10;mXZXPlFfhEpECPsMFZgQ2kxKXxqy6KeuJY7ej+sshii7SuoOrxFuGzlLklRarDkuGGxpZ6j8Lf6s&#10;AmfPF/12wPx2yPdm3n/u08vxW6nX8bBdggg0hGf40c61gnQG9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DIOfEAAAA2wAAAA8AAAAAAAAAAAAAAAAAmAIAAGRycy9k&#10;b3ducmV2LnhtbFBLBQYAAAAABAAEAPUAAACJAwAAAAA=&#10;" fillcolor="white [3212]" strokecolor="black [3213]" strokeweight="1pt">
              <v:textbox style="mso-fit-shape-to-text:t">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sensor selection</w:t>
                    </w:r>
                  </w:p>
                </w:txbxContent>
              </v:textbox>
            </v:shape>
            <v:shape id="TextBox 25" o:spid="_x0000_s1041" type="#_x0000_t202" style="position:absolute;left:53834;top:4276;width:9725;height:4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FfMMA&#10;AADbAAAADwAAAGRycy9kb3ducmV2LnhtbESPQWvCQBSE74L/YXlCL6IbKwSJriKCGvAg1dLzM/ua&#10;Dc2+DdltjP++Kwg9DjPzDbPa9LYWHbW+cqxgNk1AEBdOV1wq+LzuJwsQPiBrrB2Tggd52KyHgxVm&#10;2t35g7pLKEWEsM9QgQmhyaT0hSGLfuoa4uh9u9ZiiLItpW7xHuG2lu9JkkqLFccFgw3tDBU/l1+r&#10;wNnrTY+PmD+O+cHMu9MhvZ2/lHob9dsliEB9+A+/2rlWkM7h+SX+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FfMMAAADbAAAADwAAAAAAAAAAAAAAAACYAgAAZHJzL2Rv&#10;d25yZXYueG1sUEsFBgAAAAAEAAQA9QAAAIgDAAAAAA==&#10;" fillcolor="white [3212]" strokecolor="black [3213]" strokeweight="1pt">
              <v:textbox style="mso-fit-shape-to-text:t">
                <w:txbxContent>
                  <w:p w:rsidR="007F6E20" w:rsidRDefault="007F6E20" w:rsidP="00F9355F">
                    <w:pPr>
                      <w:pStyle w:val="NormalWeb"/>
                      <w:spacing w:before="0" w:beforeAutospacing="0" w:after="0" w:afterAutospacing="0"/>
                      <w:jc w:val="center"/>
                    </w:pPr>
                    <w:r>
                      <w:rPr>
                        <w:rFonts w:asciiTheme="minorHAnsi" w:hAnsi="Arial" w:cstheme="minorBidi"/>
                        <w:color w:val="000000" w:themeColor="text1"/>
                        <w:kern w:val="24"/>
                      </w:rPr>
                      <w:t>algorithm</w:t>
                    </w:r>
                  </w:p>
                  <w:p w:rsidR="007F6E20" w:rsidRDefault="007F6E20" w:rsidP="00F9355F">
                    <w:pPr>
                      <w:pStyle w:val="NormalWeb"/>
                      <w:spacing w:before="0" w:beforeAutospacing="0" w:after="0" w:afterAutospacing="0"/>
                      <w:jc w:val="center"/>
                    </w:pPr>
                    <w:r>
                      <w:rPr>
                        <w:rFonts w:asciiTheme="minorHAnsi" w:hAnsi="Arial" w:cstheme="minorBidi"/>
                        <w:color w:val="000000" w:themeColor="text1"/>
                        <w:kern w:val="24"/>
                      </w:rPr>
                      <w:t>selection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42" type="#_x0000_t75" alt="KL25Z_with_shield.png" style="position:absolute;left:7079;top:21873;width:15697;height:110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LKvFAAAA2wAAAA8AAABkcnMvZG93bnJldi54bWxEj0FrwkAUhO9C/8PyBC+lbhSREt0EWxCk&#10;pVDTgtdH9pkNZt+m2TVGf323UPA4zMw3zDofbCN66nztWMFsmoAgLp2uuVLw/bV9egbhA7LGxjEp&#10;uJKHPHsYrTHV7sJ76otQiQhhn6ICE0KbSulLQxb91LXE0Tu6zmKIsquk7vAS4baR8yRZSos1xwWD&#10;Lb0aKk/F2SqYF7fr7uOHH5PP1t348P7ytuiNUpPxsFmBCDSEe/i/vdMKlgv4+xJ/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CyrxQAAANsAAAAPAAAAAAAAAAAAAAAA&#10;AJ8CAABkcnMvZG93bnJldi54bWxQSwUGAAAAAAQABAD3AAAAkQMAAAAA&#10;" stroked="t" strokecolor="black [3213]" strokeweight="1pt">
              <v:imagedata r:id="rId22" o:title="KL25Z_with_shield"/>
              <v:path arrowok="t"/>
            </v:shape>
            <v:rect id="Rectangle 65" o:spid="_x0000_s1043" style="position:absolute;left:53834;top:20721;width:9725;height:3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tBsMA&#10;AADbAAAADwAAAGRycy9kb3ducmV2LnhtbESPX2vCQBDE3wW/w7FC3/Si0FSip6ilf/RNbX1ectsk&#10;NLsXcldN++m9guDjMDO/YebLjmt1ptZXTgyMRwkoktzZSgoDH8eX4RSUDygWaydk4Jc8LBf93hwz&#10;6y6yp/MhFCpCxGdooAyhybT2eUmMfuQakuh9uZYxRNkW2rZ4iXCu9SRJUs1YSVwosaFNSfn34YcN&#10;8E7WzedbgjxJt3+e89en5+pkzMOgW81ABerCPXxrv1sD6SP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AtBsMAAADbAAAADwAAAAAAAAAAAAAAAACYAgAAZHJzL2Rv&#10;d25yZXYueG1sUEsFBgAAAAAEAAQA9QAAAIgDAAAAAA==&#10;" fillcolor="white [3212]" strokecolor="black [3213]" strokeweight="1pt">
              <v:textbox>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rPr>
                      <w:t>gyro only</w:t>
                    </w:r>
                  </w:p>
                </w:txbxContent>
              </v:textbox>
            </v:rect>
            <v:group id="Group 66" o:spid="_x0000_s1044" style="position:absolute;left:23578;top:26483;width:6061;height:1497" coordorigin="23578,18446" coordsize="8298,1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Straight Connector 79" o:spid="_x0000_s1045" style="position:absolute;visibility:visible" from="23578,18446" to="28675,18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lni8YAAADbAAAADwAAAGRycy9kb3ducmV2LnhtbESPQWvCQBSE70L/w/IEL1I3WrBp6ioS&#10;FDxqbEt7e80+k9Ds25hdNfXXd4WCx2FmvmFmi87U4kytqywrGI8iEMS51RUXCt7268cYhPPIGmvL&#10;pOCXHCzmD70ZJtpeeEfnzBciQNglqKD0vkmkdHlJBt3INsTBO9jWoA+yLaRu8RLgppaTKJpKgxWH&#10;hRIbSkvKf7KTUbD/SOunr/g43GTb1Wf6Pd2+x9dCqUG/W76C8NT5e/i/vdEKnl/g9iX8AD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5Z4vGAAAA2wAAAA8AAAAAAAAA&#10;AAAAAAAAoQIAAGRycy9kb3ducmV2LnhtbFBLBQYAAAAABAAEAPkAAACUAwAAAAA=&#10;" strokecolor="black [3213]" strokeweight="1pt">
                <v:stroke startarrow="block" startarrowwidth="wide" startarrowlength="long"/>
              </v:line>
              <v:line id="Straight Connector 80" o:spid="_x0000_s1046" style="position:absolute;visibility:visible" from="26779,19943" to="31876,19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PSC70AAADbAAAADwAAAGRycy9kb3ducmV2LnhtbERPTYvCMBC9C/6HMIIXWVMVRbpGUUHw&#10;WuvF29DMtmWbSUliW/+9OQgeH+97dxhMIzpyvrasYDFPQBAXVtdcKrjnl58tCB+QNTaWScGLPBz2&#10;49EOU217zqi7hVLEEPYpKqhCaFMpfVGRQT+3LXHk/qwzGCJ0pdQO+xhuGrlMko00WHNsqLClc0XF&#10;/+1pFOjzxefLTK9miy7n/pqdHm6dKTWdDMdfEIGG8BV/3FetYBvXxy/xB8j9G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6T0gu9AAAA2wAAAA8AAAAAAAAAAAAAAAAAoQIA&#10;AGRycy9kb3ducmV2LnhtbFBLBQYAAAAABAAEAPkAAACLAwAAAAA=&#10;" strokecolor="black [3213]" strokeweight="1pt">
                <v:stroke endarrow="block" endarrowwidth="wide" endarrowlength="long"/>
              </v:line>
              <v:line id="Straight Connector 81" o:spid="_x0000_s1047" style="position:absolute;flip:x;visibility:visible" from="26779,18446" to="28675,19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qX1cMAAADbAAAADwAAAGRycy9kb3ducmV2LnhtbESP0WoCMRRE34X+Q7iFvmlWqaJbo6hQ&#10;EF+k6gdcNtfN0s3NmqS67tcbQejjMDNnmPmytbW4kg+VYwXDQQaCuHC64lLB6fjdn4IIEVlj7ZgU&#10;3CnAcvHWm2Ou3Y1/6HqIpUgQDjkqMDE2uZShMGQxDFxDnLyz8xZjkr6U2uMtwW0tR1k2kRYrTgsG&#10;G9oYKn4Pf1ZB3cVTN1tvTJddPu96v584P94p9fHerr5ARGrjf/jV3moF0yE8v6Qf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6l9XDAAAA2wAAAA8AAAAAAAAAAAAA&#10;AAAAoQIAAGRycy9kb3ducmV2LnhtbFBLBQYAAAAABAAEAPkAAACRAwAAAAA=&#10;" strokecolor="black [3213]"/>
            </v:group>
            <v:shape id="Picture 67" o:spid="_x0000_s1048" type="#_x0000_t75" style="position:absolute;left:16383;top:46832;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1Tca+AAAA2wAAAA8AAABkcnMvZG93bnJldi54bWxET8sKwjAQvAv+Q1jBm6Z6qFKNIqLoQRQf&#10;H7A0a1tsNqWJWv16Iwge5jDMi5nOG1OKB9WusKxg0I9AEKdWF5wpuJzXvTEI55E1lpZJwYsczGft&#10;1hQTbZ98pMfJZyKUsEtQQe59lUjp0pwMur6tiIN2tbVBH2idSV3jM5SbUg6jKJYGCw4LOVa0zCm9&#10;ne4mjAyOq20V8F6/95vYbG674eGiVLfTLCYgPDX+b/6lt1pBPILvl/AD5Ow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91Tca+AAAA2wAAAA8AAAAAAAAAAAAAAAAAnwIAAGRy&#10;cy9kb3ducmV2LnhtbFBLBQYAAAAABAAEAPcAAACKAwAAAAA=&#10;">
              <v:imagedata r:id="rId23" o:title=""/>
              <v:path arrowok="t"/>
            </v:shape>
            <v:shape id="Picture 68" o:spid="_x0000_s1049" type="#_x0000_t75" style="position:absolute;left:29517;top:46832;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rs/CAAAA2wAAAA8AAABkcnMvZG93bnJldi54bWxET01rwkAQvQv9D8sI3nSjB7Wpq6SipUIV&#10;mraeh+yYhGRnQ3aN8d93D4LHx/tebXpTi45aV1pWMJ1EIIgzq0vOFfz+7MdLEM4ja6wtk4I7Odis&#10;XwYrjLW98Td1qc9FCGEXo4LC+yaW0mUFGXQT2xAH7mJbgz7ANpe6xVsIN7WcRdFcGiw5NBTY0Lag&#10;rEqvRsHHlzwf/qp+eVwkyb1+7ary/bRTajTskzcQnnr/FD/cn1rBPIwNX8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aK7PwgAAANsAAAAPAAAAAAAAAAAAAAAAAJ8C&#10;AABkcnMvZG93bnJldi54bWxQSwUGAAAAAAQABAD3AAAAjgMAAAAA&#10;">
              <v:imagedata r:id="rId24" o:title=""/>
              <v:path arrowok="t"/>
            </v:shape>
            <v:shape id="Picture 69" o:spid="_x0000_s1050" type="#_x0000_t75" style="position:absolute;left:42404;top:46833;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qq47CAAAA2wAAAA8AAABkcnMvZG93bnJldi54bWxEj0GLwjAUhO/C/ofwFvamqR5Eq2mRFcGj&#10;W/0Bj+aZVpuXbhNt++83C4LHYWa+Ybb5YBvxpM7XjhXMZwkI4tLpmo2Cy/kwXYHwAVlj45gUjOQh&#10;zz4mW0y16/mHnkUwIkLYp6igCqFNpfRlRRb9zLXE0bu6zmKIsjNSd9hHuG3kIkmW0mLNcaHClr4r&#10;Ku/Fwyr4Hft+f2xKY+bnxel22o+XW1Eo9fU57DYgAg3hHX61j1rBcg3/X+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qquOwgAAANsAAAAPAAAAAAAAAAAAAAAAAJ8C&#10;AABkcnMvZG93bnJldi54bWxQSwUGAAAAAAQABAD3AAAAjgMAAAAA&#10;">
              <v:imagedata r:id="rId25" o:title=""/>
              <v:path arrowok="t"/>
            </v:shape>
            <v:shape id="Picture 70" o:spid="_x0000_s1051" type="#_x0000_t75" style="position:absolute;left:55314;top:46833;width:11430;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zva+7AAAA2wAAAA8AAABkcnMvZG93bnJldi54bWxET70KwjAQ3gXfIZzgpqkdVKpRRBAcXLQ+&#10;wNGcbbW5lCS29e3NIDh+fP/b/WAa0ZHztWUFi3kCgriwuuZSwT0/zdYgfEDW2FgmBR/ysN+NR1vM&#10;tO35St0tlCKGsM9QQRVCm0npi4oM+rltiSP3sM5giNCVUjvsY7hpZJokS2mw5thQYUvHiorX7W0U&#10;nPpz7pYfj/rSPNPUPPJVR0+lppPhsAERaAh/8c991gpWcX38En+A3H0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AZzva+7AAAA2wAAAA8AAAAAAAAAAAAAAAAAnwIAAGRycy9k&#10;b3ducmV2LnhtbFBLBQYAAAAABAAEAPcAAACHAwAAAAA=&#10;">
              <v:imagedata r:id="rId26" o:title=""/>
              <v:path arrowok="t"/>
            </v:shape>
            <v:group id="Group 72" o:spid="_x0000_s1052" style="position:absolute;left:40645;top:21873;width:23922;height:23741" coordorigin="39248,21873" coordsize="23921,23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line id="Straight Connector 75" o:spid="_x0000_s1053" style="position:absolute;flip:x;visibility:visible" from="63169,21873" to="63169,22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nMvMMAAADbAAAADwAAAGRycy9kb3ducmV2LnhtbESPT4vCMBTE74LfITxhb5oqqGs1igjC&#10;Iq5g9eLt0bz+wealNlHrt98Iwh6HmfkNs1i1phIPalxpWcFwEIEgTq0uOVdwPm373yCcR9ZYWSYF&#10;L3KwWnY7C4y1ffKRHonPRYCwi1FB4X0dS+nSggy6ga2Jg5fZxqAPssmlbvAZ4KaSoyiaSIMlh4UC&#10;a9oUlF6Tu1GwO82yzX73e3i52+VA2TQ6jpOzUl+9dj0H4an1/+FP+0crmI7h/SX8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ZzLzDAAAA2wAAAA8AAAAAAAAAAAAA&#10;AAAAoQIAAGRycy9kb3ducmV2LnhtbFBLBQYAAAAABAAEAPkAAACRAwAAAAA=&#10;" strokecolor="black [3213]" strokeweight="1pt"/>
              <v:shape id="Right Arrow 77" o:spid="_x0000_s1054" type="#_x0000_t13" style="position:absolute;left:38087;top:42693;width:4082;height:1759;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44MUA&#10;AADbAAAADwAAAGRycy9kb3ducmV2LnhtbESPT2vCQBTE7wW/w/KE3uomgn9I3YhYBBEvxnro7Zl9&#10;TUKzb9PdNabf3i0Uehxm5jfMaj2YVvTkfGNZQTpJQBCXVjdcKXg/716WIHxA1thaJgU/5GGdj55W&#10;mGl75xP1RahEhLDPUEEdQpdJ6cuaDPqJ7Yij92mdwRClq6R2eI9w08ppksylwYbjQo0dbWsqv4qb&#10;UVAcpE6/r8fL4VbMzvNT6szbx1Wp5/GweQURaAj/4b/2XitYLOD3S/wB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zjgxQAAANsAAAAPAAAAAAAAAAAAAAAAAJgCAABkcnMv&#10;ZG93bnJldi54bWxQSwUGAAAAAAQABAD1AAAAigMAAAAA&#10;" adj="16946" fillcolor="white [3212]" strokecolor="black [3213]" strokeweight="1pt"/>
              <v:rect id="Rectangle 78" o:spid="_x0000_s1055" style="position:absolute;left:40064;top:41396;width:4292;height:12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LxMIA&#10;AADbAAAADwAAAGRycy9kb3ducmV2LnhtbERPTWvCMBi+C/6H8A52EU1dQUc1ig4GXnbwA9nxpXnX&#10;BJs3pcnaul+/HASPD8/3eju4WnTUButZwXyWgSAuvbZcKbicP6fvIEJE1lh7JgV3CrDdjEdrLLTv&#10;+UjdKVYihXAoUIGJsSmkDKUhh2HmG+LE/fjWYUywraRusU/hrpZvWbaQDi2nBoMNfRgqb6dfp+Dr&#10;nueHbpLf+ovNK/snv/dX45V6fRl2KxCRhvgUP9wHrWCZ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cvEwgAAANsAAAAPAAAAAAAAAAAAAAAAAJgCAABkcnMvZG93&#10;bnJldi54bWxQSwUGAAAAAAQABAD1AAAAhwMAAAAA&#10;" fillcolor="white [3212]" stroked="f"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6" o:spid="_x0000_s1056" type="#_x0000_t34" style="position:absolute;left:40545;top:21873;width:22603;height:20744;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GgL8QAAADbAAAADwAAAGRycy9kb3ducmV2LnhtbESPQWvCQBSE7wX/w/IEL0U3SlGJriKW&#10;QrCnqgGPj+wzCWbfxuxqkn/fLRQ8DjPzDbPedqYST2pcaVnBdBKBIM6sLjlXcD59jZcgnEfWWFkm&#10;BT052G4Gb2uMtW35h55Hn4sAYRejgsL7OpbSZQUZdBNbEwfvahuDPsgml7rBNsBNJWdRNJcGSw4L&#10;Bda0Lyi7HR9GAfaXz9v1+z3ZPdJpfTh87NO7KZUaDbvdCoSnzr/C/+1EK1jM4e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aAvxAAAANsAAAAPAAAAAAAAAAAA&#10;AAAAAKECAABkcnMvZG93bnJldi54bWxQSwUGAAAAAAQABAD5AAAAkgMAAAAA&#10;" adj="-2658" strokecolor="black [3213]" strokeweight="1pt"/>
            </v:group>
            <v:shape id="Elbow Connector 73" o:spid="_x0000_s1057" type="#_x0000_t34" style="position:absolute;left:45354;top:55136;width:22323;height:1162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mbscMAAADbAAAADwAAAGRycy9kb3ducmV2LnhtbESPQWvCQBSE7wX/w/IEb3XTCLVEN1IE&#10;0Zs0leLxkX3NJs2+DdlNjP/eLRR6HGbmG2a7m2wrRup97VjByzIBQVw6XXOl4PJ5eH4D4QOyxtYx&#10;KbiTh10+e9pipt2NP2gsQiUihH2GCkwIXSalLw1Z9EvXEUfv2/UWQ5R9JXWPtwi3rUyT5FVarDku&#10;GOxob6j8KQaroPGDG7rz2tjLWDTp1/WYFslKqcV8et+ACDSF//Bf+6QVrFfw+yX+AJ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5m7HDAAAA2wAAAA8AAAAAAAAAAAAA&#10;AAAAoQIAAGRycy9kb3ducmV2LnhtbFBLBQYAAAAABAAEAPkAAACRAwAAAAA=&#10;" adj="23088" strokecolor="black [3213]" strokeweight="1pt">
              <v:stroke endarrow="block"/>
            </v:shape>
            <v:shape id="Elbow Connector 74" o:spid="_x0000_s1058" type="#_x0000_t34" style="position:absolute;left:14903;top:56086;width:30567;height:10671;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K6tsAAAADbAAAADwAAAGRycy9kb3ducmV2LnhtbESPQWsCMRSE74L/ITyhNzdbKSrbjVIK&#10;Qo81evD4SJ67SzcvS5K623/fCILHYWa+Yer95HpxoxA7zwpeixIEsfG240bB+XRYbkHEhGyx90wK&#10;/ijCfjef1VhZP/KRbjo1IkM4VqigTWmopIymJYex8ANx9q4+OExZhkbagGOGu16uynItHXacF1oc&#10;6LMl86N/XaaUMW3ktJKnMERz+L5oN2qt1Mti+ngHkWhKz/Cj/WUVbN7g/iX/ALn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iurbAAAAA2wAAAA8AAAAAAAAAAAAAAAAA&#10;oQIAAGRycy9kb3ducmV2LnhtbFBLBQYAAAAABAAEAPkAAACOAwAAAAA=&#10;" adj="22502" strokecolor="black [3213]" strokeweight="1pt"/>
            <v:shape id="Elbow Connector 71" o:spid="_x0000_s1059" type="#_x0000_t34" style="position:absolute;left:41255;top:22911;width:23308;height:1859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qzXsQAAADbAAAADwAAAGRycy9kb3ducmV2LnhtbESPQYvCMBSE7wv+h/AEb2uq4qrVKCIs&#10;eFHW6sHjo3m21eal20Rb/71ZWPA4zMw3zGLVmlI8qHaFZQWDfgSCOLW64EzB6fj9OQXhPLLG0jIp&#10;eJKD1bLzscBY24YP9Eh8JgKEXYwKcu+rWEqX5mTQ9W1FHLyLrQ36IOtM6hqbADelHEbRlzRYcFjI&#10;saJNTuktuRsFm/NhlBb78f26G/02NPvZJcdqplSv267nIDy1/h3+b2+1gskA/r6EHyC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mrNexAAAANsAAAAPAAAAAAAAAAAA&#10;AAAAAKECAABkcnMvZG93bnJldi54bWxQSwUGAAAAAAQABAD5AAAAkgMAAAAA&#10;" adj="23190" strokecolor="black [3213]" strokeweight="1pt"/>
            <w10:anchorlock/>
          </v:group>
        </w:pict>
      </w:r>
    </w:p>
    <w:p w:rsidR="003F2225" w:rsidRDefault="003F2225">
      <w:pPr>
        <w:pStyle w:val="FigTitle"/>
      </w:pPr>
      <w:bookmarkStart w:id="804" w:name="_Ref428797417"/>
    </w:p>
    <w:p w:rsidR="0073312F" w:rsidRPr="00A21B57" w:rsidRDefault="00237F03">
      <w:pPr>
        <w:pStyle w:val="FigTitle"/>
      </w:pPr>
      <w:r w:rsidRPr="00A21B57">
        <w:t xml:space="preserve">Figure </w:t>
      </w:r>
      <w:r w:rsidR="00986AA8" w:rsidRPr="00A21B57">
        <w:fldChar w:fldCharType="begin"/>
      </w:r>
      <w:r w:rsidRPr="00A21B57">
        <w:instrText xml:space="preserve"> SEQ Figure \* ARABIC </w:instrText>
      </w:r>
      <w:r w:rsidR="00986AA8" w:rsidRPr="00A21B57">
        <w:fldChar w:fldCharType="separate"/>
      </w:r>
      <w:ins w:id="805" w:author="Stanley Mike-RMPE01" w:date="2017-05-27T12:25:00Z">
        <w:r w:rsidR="006C3433">
          <w:rPr>
            <w:noProof/>
          </w:rPr>
          <w:t>5</w:t>
        </w:r>
      </w:ins>
      <w:del w:id="806" w:author="Stanley Mike-RMPE01" w:date="2017-05-25T13:13:00Z">
        <w:r w:rsidR="005F725B" w:rsidDel="00C66124">
          <w:rPr>
            <w:noProof/>
          </w:rPr>
          <w:delText>5</w:delText>
        </w:r>
      </w:del>
      <w:r w:rsidR="00986AA8" w:rsidRPr="00A21B57">
        <w:fldChar w:fldCharType="end"/>
      </w:r>
      <w:bookmarkEnd w:id="804"/>
      <w:ins w:id="807" w:author="Stanley Mike-RMPE01" w:date="2017-05-25T13:33:00Z">
        <w:r w:rsidR="00017B3E">
          <w:t>:</w:t>
        </w:r>
      </w:ins>
      <w:del w:id="808" w:author="Stanley Mike-RMPE01" w:date="2017-05-25T13:33:00Z">
        <w:r w:rsidRPr="00A21B57" w:rsidDel="00017B3E">
          <w:delText>.</w:delText>
        </w:r>
      </w:del>
      <w:r w:rsidRPr="00A21B57">
        <w:t xml:space="preserve"> </w:t>
      </w:r>
      <w:r w:rsidR="00276D88">
        <w:t>NXP</w:t>
      </w:r>
      <w:r w:rsidR="0073312F" w:rsidRPr="00A21B57">
        <w:t xml:space="preserve"> Sensor Fusion Toolbox for Android </w:t>
      </w:r>
      <w:r w:rsidR="00D11A10">
        <w:t>b</w:t>
      </w:r>
      <w:r w:rsidR="0073312F" w:rsidRPr="00A21B57">
        <w:t xml:space="preserve">asic </w:t>
      </w:r>
      <w:r w:rsidR="00D11A10">
        <w:t>f</w:t>
      </w:r>
      <w:r w:rsidR="0073312F" w:rsidRPr="00A21B57">
        <w:t>unctions</w:t>
      </w:r>
    </w:p>
    <w:p w:rsidR="0073312F" w:rsidRPr="001D2149" w:rsidRDefault="00276D88" w:rsidP="001D2149">
      <w:pPr>
        <w:pStyle w:val="Heading2"/>
      </w:pPr>
      <w:bookmarkStart w:id="809" w:name="_Toc483482731"/>
      <w:r w:rsidRPr="001D2149">
        <w:t>NXP</w:t>
      </w:r>
      <w:r w:rsidR="0073312F" w:rsidRPr="001D2149">
        <w:t xml:space="preserve"> Sensor Fusion Toolbox for Windows</w:t>
      </w:r>
      <w:bookmarkEnd w:id="809"/>
    </w:p>
    <w:p w:rsidR="0073312F" w:rsidRDefault="0073312F" w:rsidP="00A21B57">
      <w:pPr>
        <w:pStyle w:val="Body"/>
      </w:pPr>
      <w:r>
        <w:t xml:space="preserve">The Sensor Fusion Toolbox includes an equivalent version of the software for Windows. For download and training links, </w:t>
      </w:r>
      <w:r w:rsidR="00A21B57">
        <w:t xml:space="preserve">visit </w:t>
      </w:r>
      <w:hyperlink r:id="rId27">
        <w:r w:rsidR="00013269" w:rsidRPr="00013269">
          <w:rPr>
            <w:color w:val="0000FF"/>
          </w:rPr>
          <w:t>nxp</w:t>
        </w:r>
        <w:r w:rsidR="00A21B57" w:rsidRPr="00013269">
          <w:rPr>
            <w:color w:val="0000FF"/>
          </w:rPr>
          <w:t>.com/sensorfusion</w:t>
        </w:r>
      </w:hyperlink>
      <w:r w:rsidRPr="00013269">
        <w:t>.</w:t>
      </w:r>
    </w:p>
    <w:p w:rsidR="00710EDF" w:rsidRPr="00D74BEE" w:rsidRDefault="00710EDF" w:rsidP="00A21B57">
      <w:pPr>
        <w:pStyle w:val="Body"/>
        <w:rPr>
          <w:rFonts w:hAnsi="Times New Roman" w:cs="Times New Roman"/>
          <w:i/>
          <w:szCs w:val="28"/>
        </w:rPr>
      </w:pPr>
      <w:r w:rsidRPr="00D74BEE">
        <w:rPr>
          <w:b/>
          <w:i/>
        </w:rPr>
        <w:t>Note</w:t>
      </w:r>
      <w:r w:rsidRPr="00D74BEE">
        <w:rPr>
          <w:i/>
        </w:rPr>
        <w:t xml:space="preserve">: Be sure you have downloaded the </w:t>
      </w:r>
      <w:r w:rsidR="00120281">
        <w:rPr>
          <w:i/>
        </w:rPr>
        <w:t xml:space="preserve">NXP Sensor Fusion </w:t>
      </w:r>
      <w:r w:rsidR="00ED5114" w:rsidRPr="00D74BEE">
        <w:rPr>
          <w:i/>
        </w:rPr>
        <w:t xml:space="preserve">Toolbox for </w:t>
      </w:r>
      <w:r w:rsidRPr="00D74BEE">
        <w:rPr>
          <w:i/>
        </w:rPr>
        <w:t>Windows buil</w:t>
      </w:r>
      <w:r w:rsidR="00120281">
        <w:rPr>
          <w:i/>
        </w:rPr>
        <w:t>d date</w:t>
      </w:r>
      <w:r w:rsidRPr="00D74BEE">
        <w:rPr>
          <w:i/>
        </w:rPr>
        <w:t xml:space="preserve"> </w:t>
      </w:r>
      <w:r w:rsidR="00A838A8" w:rsidRPr="00D74BEE">
        <w:rPr>
          <w:i/>
        </w:rPr>
        <w:t>2</w:t>
      </w:r>
      <w:r w:rsidRPr="00D74BEE">
        <w:rPr>
          <w:i/>
        </w:rPr>
        <w:t xml:space="preserve">3 </w:t>
      </w:r>
      <w:r w:rsidR="00A838A8" w:rsidRPr="00D74BEE">
        <w:rPr>
          <w:i/>
        </w:rPr>
        <w:t>June 2016</w:t>
      </w:r>
      <w:r w:rsidRPr="00D74BEE">
        <w:rPr>
          <w:i/>
        </w:rPr>
        <w:t xml:space="preserve"> or later.</w:t>
      </w:r>
    </w:p>
    <w:p w:rsidR="0073312F" w:rsidRDefault="00406B35" w:rsidP="00A21B57">
      <w:pPr>
        <w:pStyle w:val="Body"/>
      </w:pPr>
      <w:r>
        <w:lastRenderedPageBreak/>
        <w:fldChar w:fldCharType="begin"/>
      </w:r>
      <w:r>
        <w:instrText xml:space="preserve"> REF _Ref428797519 \h  \* MERGEFORMAT </w:instrText>
      </w:r>
      <w:r>
        <w:fldChar w:fldCharType="separate"/>
      </w:r>
      <w:ins w:id="810" w:author="Stanley Mike-RMPE01" w:date="2017-05-27T12:25:00Z">
        <w:r w:rsidR="006C3433" w:rsidRPr="006C3433">
          <w:rPr>
            <w:rStyle w:val="Link"/>
            <w:rPrChange w:id="811" w:author="Stanley Mike-RMPE01" w:date="2017-05-27T12:25:00Z">
              <w:rPr/>
            </w:rPrChange>
          </w:rPr>
          <w:t xml:space="preserve">Figure </w:t>
        </w:r>
        <w:r w:rsidR="006C3433" w:rsidRPr="006C3433">
          <w:rPr>
            <w:rStyle w:val="Link"/>
            <w:rPrChange w:id="812" w:author="Stanley Mike-RMPE01" w:date="2017-05-27T12:25:00Z">
              <w:rPr>
                <w:noProof/>
              </w:rPr>
            </w:rPrChange>
          </w:rPr>
          <w:t>6</w:t>
        </w:r>
      </w:ins>
      <w:del w:id="813" w:author="Stanley Mike-RMPE01" w:date="2017-05-24T08:04:00Z">
        <w:r w:rsidR="00481D8A" w:rsidRPr="00481D8A" w:rsidDel="002E0BB9">
          <w:rPr>
            <w:rStyle w:val="Link"/>
          </w:rPr>
          <w:delText>Figure 6</w:delText>
        </w:r>
      </w:del>
      <w:r>
        <w:fldChar w:fldCharType="end"/>
      </w:r>
      <w:r w:rsidR="00F40240">
        <w:t xml:space="preserve"> and </w:t>
      </w:r>
      <w:r>
        <w:fldChar w:fldCharType="begin"/>
      </w:r>
      <w:r>
        <w:instrText xml:space="preserve"> REF _Ref428797525 \h  \* MERGEFORMAT </w:instrText>
      </w:r>
      <w:r>
        <w:fldChar w:fldCharType="separate"/>
      </w:r>
      <w:ins w:id="814" w:author="Stanley Mike-RMPE01" w:date="2017-05-27T12:25:00Z">
        <w:r w:rsidR="006C3433" w:rsidRPr="006C3433">
          <w:rPr>
            <w:rStyle w:val="Link"/>
            <w:rPrChange w:id="815" w:author="Stanley Mike-RMPE01" w:date="2017-05-27T12:25:00Z">
              <w:rPr/>
            </w:rPrChange>
          </w:rPr>
          <w:t xml:space="preserve">Figure </w:t>
        </w:r>
        <w:r w:rsidR="006C3433" w:rsidRPr="006C3433">
          <w:rPr>
            <w:rStyle w:val="Link"/>
            <w:rPrChange w:id="816" w:author="Stanley Mike-RMPE01" w:date="2017-05-27T12:25:00Z">
              <w:rPr>
                <w:noProof/>
              </w:rPr>
            </w:rPrChange>
          </w:rPr>
          <w:t>7</w:t>
        </w:r>
      </w:ins>
      <w:del w:id="817" w:author="Stanley Mike-RMPE01" w:date="2017-05-24T08:04:00Z">
        <w:r w:rsidR="00481D8A" w:rsidRPr="00481D8A" w:rsidDel="002E0BB9">
          <w:rPr>
            <w:rStyle w:val="Link"/>
          </w:rPr>
          <w:delText>Figure 7</w:delText>
        </w:r>
      </w:del>
      <w:r>
        <w:fldChar w:fldCharType="end"/>
      </w:r>
      <w:r w:rsidR="00F40240">
        <w:t xml:space="preserve"> </w:t>
      </w:r>
      <w:r w:rsidR="0073312F">
        <w:t>are Sensor Fusion Toolbox screenshots of the Windows version</w:t>
      </w:r>
      <w:r w:rsidR="005D55BA" w:rsidRPr="00235F2E">
        <w:rPr>
          <w:rStyle w:val="FootnoteNumber"/>
        </w:rPr>
        <w:footnoteReference w:id="3"/>
      </w:r>
      <w:r w:rsidR="0073312F">
        <w:t>.</w:t>
      </w:r>
    </w:p>
    <w:p w:rsidR="00A21B57" w:rsidRPr="0059350E" w:rsidRDefault="007F6E20" w:rsidP="0059350E">
      <w:pPr>
        <w:pStyle w:val="FigAnchor"/>
        <w:spacing w:before="0" w:after="0"/>
        <w:jc w:val="left"/>
        <w:rPr>
          <w:rFonts w:eastAsiaTheme="minorEastAsia"/>
          <w:b/>
          <w:iCs/>
          <w:sz w:val="20"/>
          <w:szCs w:val="20"/>
        </w:rPr>
      </w:pPr>
      <w:r>
        <w:rPr>
          <w:rFonts w:eastAsiaTheme="minorEastAsia"/>
          <w:b/>
          <w:iCs/>
          <w:noProof/>
          <w:sz w:val="20"/>
          <w:szCs w:val="20"/>
        </w:rPr>
        <w:pict>
          <v:group id="Group 12" o:spid="_x0000_s1060" style="position:absolute;margin-left:29.25pt;margin-top:5.9pt;width:443.45pt;height:282.85pt;z-index:251658240;mso-width-relative:margin;mso-height-relative:margin" coordorigin="15199,15539" coordsize="56319,35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">
            <v:shape id="Picture 82" o:spid="_x0000_s1061" type="#_x0000_t75" style="position:absolute;left:15199;top:17811;width:54864;height:336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I53BAAAA2wAAAA8AAABkcnMvZG93bnJldi54bWxEj0+LwjAUxO8LfofwBG9rqqBI17SIIO51&#10;dVno7dG8/lmbl9rEtn57Iwgeh5n5DbNNR9OInjpXW1awmEcgiHOray4V/J4PnxsQziNrbCyTgjs5&#10;SJPJxxZjbQf+of7kSxEg7GJUUHnfxlK6vCKDbm5b4uAVtjPog+xKqTscAtw0chlFa2mw5rBQYUv7&#10;ivLL6WYCpY+GDEfjiuuqWOj/jNd/t6NSs+m4+wLhafTv8Kv9rRVslvD8En6ATB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nI53BAAAA2wAAAA8AAAAAAAAAAAAAAAAAnwIA&#10;AGRycy9kb3ducmV2LnhtbFBLBQYAAAAABAAEAPcAAACNAwAAAAA=&#10;">
              <v:imagedata r:id="rId28" o:title=""/>
              <v:path arrowok="t"/>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83" o:spid="_x0000_s1062" type="#_x0000_t47" style="position:absolute;left:36249;top:23417;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1vEcQA&#10;AADbAAAADwAAAGRycy9kb3ducmV2LnhtbESPT2sCMRTE7wW/Q3iCt5rVYtXVKFooFT35B8Tbc/Pc&#10;LG5elk3U9dubQqHHYWZ+w0znjS3FnWpfOFbQ6yYgiDOnC84VHPbf7yMQPiBrLB2Tgid5mM9ab1NM&#10;tXvwlu67kIsIYZ+iAhNClUrpM0MWfddVxNG7uNpiiLLOpa7xEeG2lP0k+ZQWC44LBiv6MpRddzer&#10;oDwdh+tNv3GF4Sofr5Y/A3k+KtVpN4sJiEBN+A//tVdawegDfr/EH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dbxHEAAAA2wAAAA8AAAAAAAAAAAAAAAAAmAIAAGRycy9k&#10;b3ducmV2LnhtbFBLBQYAAAAABAAEAPUAAACJAwAAAAA=&#10;" adj="-13494,40273,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84" o:spid="_x0000_s1063" type="#_x0000_t47" style="position:absolute;left:21825;top:15539;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cATsQA&#10;AADbAAAADwAAAGRycy9kb3ducmV2LnhtbESPQWvCQBSE70L/w/IKvZlNpUhI3YTSUjA3m2rx+Mw+&#10;k9DdtyG7avz3XUHocZiZb5hVOVkjzjT63rGC5yQFQdw43XOrYPv9Oc9A+ICs0TgmBVfyUBYPsxXm&#10;2l34i851aEWEsM9RQRfCkEvpm44s+sQNxNE7utFiiHJspR7xEuHWyEWaLqXFnuNChwO9d9T81ier&#10;YMpCVR2Wpt+ZerH/qdI2239slHp6nN5eQQSawn/43l5rBdkL3L7EH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3AE7EAAAA2wAAAA8AAAAAAAAAAAAAAAAAmAIAAGRycy9k&#10;b3ducmV2LnhtbFBLBQYAAAAABAAEAPUAAACJAwAAAAA=&#10;" adj="-20197,54794,257,8987" fillcolor="white [3212]" strokecolor="black [3213]" strokeweight="1pt">
              <v:textbox inset="0,0,0,0">
                <w:txbxContent>
                  <w:p w:rsidR="007F6E20" w:rsidRDefault="007F6E20" w:rsidP="00881C56">
                    <w:pPr>
                      <w:pStyle w:val="NormalWeb"/>
                      <w:spacing w:before="0" w:beforeAutospacing="0" w:after="0" w:afterAutospacing="0"/>
                      <w:jc w:val="center"/>
                    </w:pPr>
                    <w:r>
                      <w:rPr>
                        <w:rFonts w:asciiTheme="minorHAnsi" w:hAnsi="Arial" w:cstheme="minorBidi"/>
                        <w:color w:val="000000" w:themeColor="text1"/>
                        <w:kern w:val="24"/>
                        <w:sz w:val="20"/>
                        <w:szCs w:val="20"/>
                      </w:rPr>
                      <w:t>2</w:t>
                    </w:r>
                  </w:p>
                </w:txbxContent>
              </v:textbox>
              <o:callout v:ext="edit" minusy="t"/>
            </v:shape>
            <v:shape id="Line Callout 1 85" o:spid="_x0000_s1064" type="#_x0000_t47" style="position:absolute;left:35460;top:16580;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l1cQA&#10;AADbAAAADwAAAGRycy9kb3ducmV2LnhtbESPQWvCQBSE70L/w/IKvZlNhUpI3YTSUjA3m2rx+Mw+&#10;k9DdtyG7avz3XUHocZiZb5hVOVkjzjT63rGC5yQFQdw43XOrYPv9Oc9A+ICs0TgmBVfyUBYPsxXm&#10;2l34i851aEWEsM9RQRfCkEvpm44s+sQNxNE7utFiiHJspR7xEuHWyEWaLqXFnuNChwO9d9T81ier&#10;YMpCVR2Wpt+ZerH/qdI2239slHp6nN5eQQSawn/43l5rBdkL3L7EH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7pdXEAAAA2wAAAA8AAAAAAAAAAAAAAAAAmAIAAGRycy9k&#10;b3ducmV2LnhtbFBLBQYAAAAABAAEAPUAAACJAw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3</w:t>
                    </w:r>
                  </w:p>
                </w:txbxContent>
              </v:textbox>
              <o:callout v:ext="edit" minusy="t"/>
            </v:shape>
            <v:shape id="Line Callout 1 86" o:spid="_x0000_s1065" type="#_x0000_t47" style="position:absolute;left:63327;top:1906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yucMA&#10;AADbAAAADwAAAGRycy9kb3ducmV2LnhtbESPQWsCMRSE74L/ITyhN82qILI1ihXEPZSCq72/bl43&#10;SzcvyyZq6q9vCoLHYWa+YVabaFtxpd43jhVMJxkI4srphmsF59N+vAThA7LG1jEp+CUPm/VwsMJc&#10;uxsf6VqGWiQI+xwVmBC6XEpfGbLoJ64jTt636y2GJPta6h5vCW5bOcuyhbTYcFow2NHOUPVTXqyC&#10;7eHdm48Q7/N7LN6+yiJ+Xk5HpV5GcfsKIlAMz/CjXWgFywX8f0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yucMAAADbAAAADwAAAAAAAAAAAAAAAACYAgAAZHJzL2Rv&#10;d25yZXYueG1sUEsFBgAAAAAEAAQA9QAAAIgDAAAAAA==&#10;" adj="-20197,54794,257,8987" fillcolor="white [3212]" strokecolor="black [3213]" strokeweight="1pt">
              <v:textbox inset="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4</w:t>
                    </w:r>
                  </w:p>
                </w:txbxContent>
              </v:textbox>
              <o:callout v:ext="edit" minusy="t"/>
            </v:shape>
            <v:shape id="Line Callout 1 87" o:spid="_x0000_s1066" type="#_x0000_t47" style="position:absolute;left:69940;top:2422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WeOcMA&#10;AADbAAAADwAAAGRycy9kb3ducmV2LnhtbESPQWvCQBSE74X+h+UVequbetAQ3QRpKZhbTVU8PrPP&#10;JLj7NmRXjf/eLRR6HGbmG2ZZjNaIKw2+c6zgfZKAIK6d7rhRsP35ektB+ICs0TgmBXfyUOTPT0vM&#10;tLvxhq5VaESEsM9QQRtCn0np65Ys+onriaN3coPFEOXQSD3gLcKtkdMkmUmLHceFFnv6aKk+Vxer&#10;YExDWR5nptuZanrYl0mTHj6/lXp9GVcLEIHG8B/+a6+1gnQOv1/iD5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WeOcMAAADbAAAADwAAAAAAAAAAAAAAAACYAgAAZHJzL2Rv&#10;d25yZXYueG1sUEsFBgAAAAAEAAQA9QAAAIgDA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5</w:t>
                    </w:r>
                  </w:p>
                </w:txbxContent>
              </v:textbox>
              <o:callout v:ext="edit" minusy="t"/>
            </v:shape>
            <v:shape id="Line Callout 1 88" o:spid="_x0000_s1067" type="#_x0000_t47" style="position:absolute;left:57721;top:36328;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KLb4A&#10;AADbAAAADwAAAGRycy9kb3ducmV2LnhtbERPTYvCMBC9C/6HMIIXWVM9iFSjyKLi1SricWxmm67N&#10;pDTR1n9vDoLHx/terjtbiSc1vnSsYDJOQBDnTpdcKDifdj9zED4ga6wck4IXeViv+r0lptq1fKRn&#10;FgoRQ9inqMCEUKdS+tyQRT92NXHk/lxjMUTYFFI32MZwW8lpksykxZJjg8Gafg3l9+xhFdwNu6v5&#10;37TX/ehySh63stpyptRw0G0WIAJ14Sv+uA9awTyOjV/iD5Cr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ixSi2+AAAA2wAAAA8AAAAAAAAAAAAAAAAAmAIAAGRycy9kb3ducmV2&#10;LnhtbFBLBQYAAAAABAAEAPUAAACDAwAAAAA=&#10;" adj="-30625,27205,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6</w:t>
                    </w:r>
                  </w:p>
                </w:txbxContent>
              </v:textbox>
              <o:callout v:ext="edit" minusy="t"/>
            </v:shape>
            <v:shape id="Line Callout 1 89" o:spid="_x0000_s1068" type="#_x0000_t47" style="position:absolute;left:68484;top:42805;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tsMA&#10;AADbAAAADwAAAGRycy9kb3ducmV2LnhtbESPQWvCQBSE74X+h+UVeinNxh7ERlcJxRavRik5vmaf&#10;2dTs25DdmPjvXaHQ4zAz3zCrzWRbcaHeN44VzJIUBHHldMO1guPh83UBwgdkja1jUnAlD5v148MK&#10;M+1G3tOlCLWIEPYZKjAhdJmUvjJk0SeuI47eyfUWQ5R9LXWPY4TbVr6l6VxabDguGOzow1B1Lgar&#10;4GzYleY3H8uvl+9DOvw07ZYLpZ6fpnwJItAU/sN/7Z1WsHiH+5f4A+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vtsMAAADbAAAADwAAAAAAAAAAAAAAAACYAgAAZHJzL2Rv&#10;d25yZXYueG1sUEsFBgAAAAAEAAQA9QAAAIgDAAAAAA==&#10;" adj="-30625,27205,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7</w:t>
                    </w:r>
                  </w:p>
                </w:txbxContent>
              </v:textbox>
              <o:callout v:ext="edit" minusy="t"/>
            </v:shape>
            <w10:wrap type="topAndBottom"/>
          </v:group>
        </w:pict>
      </w:r>
    </w:p>
    <w:p w:rsidR="0073312F" w:rsidRDefault="00237F03">
      <w:pPr>
        <w:pStyle w:val="FigTitle"/>
        <w:pPrChange w:id="818" w:author="Stanley Mike-RMPE01" w:date="2017-05-25T08:11:00Z">
          <w:pPr>
            <w:pStyle w:val="FigTitle"/>
            <w:spacing w:before="0" w:after="0"/>
          </w:pPr>
        </w:pPrChange>
      </w:pPr>
      <w:bookmarkStart w:id="819" w:name="_Ref428797519"/>
      <w:r w:rsidRPr="00CA17ED">
        <w:t xml:space="preserve">Figure </w:t>
      </w:r>
      <w:r w:rsidR="00986AA8" w:rsidRPr="00CA17ED">
        <w:fldChar w:fldCharType="begin"/>
      </w:r>
      <w:r w:rsidRPr="00CA17ED">
        <w:instrText xml:space="preserve"> SEQ Figure \* ARABIC </w:instrText>
      </w:r>
      <w:r w:rsidR="00986AA8" w:rsidRPr="00CA17ED">
        <w:fldChar w:fldCharType="separate"/>
      </w:r>
      <w:ins w:id="820" w:author="Stanley Mike-RMPE01" w:date="2017-05-27T12:25:00Z">
        <w:r w:rsidR="006C3433">
          <w:rPr>
            <w:noProof/>
          </w:rPr>
          <w:t>6</w:t>
        </w:r>
      </w:ins>
      <w:del w:id="821" w:author="Stanley Mike-RMPE01" w:date="2017-05-25T13:13:00Z">
        <w:r w:rsidR="005F725B" w:rsidDel="00C66124">
          <w:rPr>
            <w:noProof/>
          </w:rPr>
          <w:delText>6</w:delText>
        </w:r>
      </w:del>
      <w:r w:rsidR="00986AA8" w:rsidRPr="00CA17ED">
        <w:fldChar w:fldCharType="end"/>
      </w:r>
      <w:bookmarkEnd w:id="819"/>
      <w:ins w:id="822" w:author="Stanley Mike-RMPE01" w:date="2017-05-25T13:33:00Z">
        <w:r w:rsidR="00017B3E">
          <w:t>:</w:t>
        </w:r>
      </w:ins>
      <w:del w:id="823" w:author="Stanley Mike-RMPE01" w:date="2017-05-25T13:33:00Z">
        <w:r w:rsidRPr="00CA17ED" w:rsidDel="00017B3E">
          <w:delText>.</w:delText>
        </w:r>
      </w:del>
      <w:r w:rsidRPr="00CA17ED">
        <w:t xml:space="preserve"> </w:t>
      </w:r>
      <w:r w:rsidR="0073312F" w:rsidRPr="00CA17ED">
        <w:t xml:space="preserve">PC Version - </w:t>
      </w:r>
      <w:r w:rsidR="009E1656">
        <w:t>Main</w:t>
      </w:r>
      <w:r w:rsidR="0073312F" w:rsidRPr="00CA17ED">
        <w:t xml:space="preserve"> Tab</w:t>
      </w:r>
    </w:p>
    <w:p w:rsidR="007770A8" w:rsidRDefault="007770A8" w:rsidP="00B3045F">
      <w:pPr>
        <w:pStyle w:val="Body"/>
        <w:spacing w:before="240"/>
      </w:pPr>
      <w:r>
        <w:t>Figure 6 is a snapshot of the Main Tab from the Windows version of the Sensor Fusion Toolbox.</w:t>
      </w:r>
      <w:r w:rsidR="00CA48AB">
        <w:t xml:space="preserve"> </w:t>
      </w:r>
      <w:r>
        <w:t>It has the following components:</w:t>
      </w:r>
    </w:p>
    <w:p w:rsidR="007770A8" w:rsidRDefault="007770A8" w:rsidP="00F746EA">
      <w:pPr>
        <w:pStyle w:val="Body"/>
        <w:numPr>
          <w:ilvl w:val="0"/>
          <w:numId w:val="30"/>
        </w:numPr>
      </w:pPr>
      <w:r>
        <w:t>Rotation 3D PCB display</w:t>
      </w:r>
    </w:p>
    <w:p w:rsidR="007770A8" w:rsidRDefault="007770A8" w:rsidP="00F746EA">
      <w:pPr>
        <w:pStyle w:val="Body"/>
        <w:numPr>
          <w:ilvl w:val="0"/>
          <w:numId w:val="30"/>
        </w:numPr>
      </w:pPr>
      <w:r>
        <w:t>Pull-down navigation menus: File, Image, Perspective, Calibration, Test and About</w:t>
      </w:r>
    </w:p>
    <w:p w:rsidR="007770A8" w:rsidRDefault="007770A8" w:rsidP="00F746EA">
      <w:pPr>
        <w:pStyle w:val="Body"/>
        <w:numPr>
          <w:ilvl w:val="0"/>
          <w:numId w:val="30"/>
        </w:numPr>
      </w:pPr>
      <w:r>
        <w:t>Navigation tabs for:</w:t>
      </w:r>
    </w:p>
    <w:p w:rsidR="007770A8" w:rsidRDefault="007770A8" w:rsidP="00F746EA">
      <w:pPr>
        <w:pStyle w:val="Body"/>
        <w:numPr>
          <w:ilvl w:val="1"/>
          <w:numId w:val="30"/>
        </w:numPr>
      </w:pPr>
      <w:r>
        <w:t>Main (board view)</w:t>
      </w:r>
    </w:p>
    <w:p w:rsidR="007770A8" w:rsidRDefault="007770A8" w:rsidP="00F746EA">
      <w:pPr>
        <w:pStyle w:val="Body"/>
        <w:numPr>
          <w:ilvl w:val="1"/>
          <w:numId w:val="30"/>
        </w:numPr>
      </w:pPr>
      <w:r>
        <w:t>Sensors</w:t>
      </w:r>
    </w:p>
    <w:p w:rsidR="007770A8" w:rsidRDefault="007770A8" w:rsidP="00F746EA">
      <w:pPr>
        <w:pStyle w:val="Body"/>
        <w:numPr>
          <w:ilvl w:val="1"/>
          <w:numId w:val="30"/>
        </w:numPr>
      </w:pPr>
      <w:r>
        <w:t>Dynamics</w:t>
      </w:r>
    </w:p>
    <w:p w:rsidR="007770A8" w:rsidRDefault="007770A8" w:rsidP="00F746EA">
      <w:pPr>
        <w:pStyle w:val="Body"/>
        <w:numPr>
          <w:ilvl w:val="1"/>
          <w:numId w:val="30"/>
        </w:numPr>
      </w:pPr>
      <w:r>
        <w:t>Magnetics</w:t>
      </w:r>
    </w:p>
    <w:p w:rsidR="007770A8" w:rsidRDefault="007770A8" w:rsidP="00F746EA">
      <w:pPr>
        <w:pStyle w:val="Body"/>
        <w:numPr>
          <w:ilvl w:val="1"/>
          <w:numId w:val="30"/>
        </w:numPr>
      </w:pPr>
      <w:r>
        <w:t xml:space="preserve">Precision </w:t>
      </w:r>
      <w:proofErr w:type="spellStart"/>
      <w:r>
        <w:t>Acclerometer</w:t>
      </w:r>
      <w:proofErr w:type="spellEnd"/>
    </w:p>
    <w:p w:rsidR="007770A8" w:rsidRDefault="007770A8" w:rsidP="00F746EA">
      <w:pPr>
        <w:pStyle w:val="Body"/>
        <w:numPr>
          <w:ilvl w:val="1"/>
          <w:numId w:val="30"/>
        </w:numPr>
      </w:pPr>
      <w:r>
        <w:t>INS</w:t>
      </w:r>
    </w:p>
    <w:p w:rsidR="007770A8" w:rsidRDefault="007770A8" w:rsidP="00F746EA">
      <w:pPr>
        <w:pStyle w:val="Body"/>
        <w:numPr>
          <w:ilvl w:val="1"/>
          <w:numId w:val="30"/>
        </w:numPr>
      </w:pPr>
      <w:r>
        <w:t>Altimeter</w:t>
      </w:r>
    </w:p>
    <w:p w:rsidR="007770A8" w:rsidRDefault="007770A8" w:rsidP="00F746EA">
      <w:pPr>
        <w:pStyle w:val="Body"/>
        <w:numPr>
          <w:ilvl w:val="1"/>
          <w:numId w:val="30"/>
        </w:numPr>
      </w:pPr>
      <w:r>
        <w:t>Help</w:t>
      </w:r>
    </w:p>
    <w:p w:rsidR="007770A8" w:rsidRDefault="007770A8" w:rsidP="00F746EA">
      <w:pPr>
        <w:pStyle w:val="Body"/>
        <w:numPr>
          <w:ilvl w:val="0"/>
          <w:numId w:val="30"/>
        </w:numPr>
      </w:pPr>
      <w:r>
        <w:t>Communications</w:t>
      </w:r>
    </w:p>
    <w:p w:rsidR="007770A8" w:rsidRDefault="007770A8" w:rsidP="00F746EA">
      <w:pPr>
        <w:pStyle w:val="Body"/>
        <w:numPr>
          <w:ilvl w:val="1"/>
          <w:numId w:val="30"/>
        </w:numPr>
      </w:pPr>
      <w:r>
        <w:lastRenderedPageBreak/>
        <w:t>Communications port selection</w:t>
      </w:r>
    </w:p>
    <w:p w:rsidR="007770A8" w:rsidRDefault="007770A8" w:rsidP="00F746EA">
      <w:pPr>
        <w:pStyle w:val="Body"/>
        <w:numPr>
          <w:ilvl w:val="1"/>
          <w:numId w:val="30"/>
        </w:numPr>
      </w:pPr>
      <w:r>
        <w:t>Auto-detect button</w:t>
      </w:r>
    </w:p>
    <w:p w:rsidR="007770A8" w:rsidRDefault="007770A8" w:rsidP="00F746EA">
      <w:pPr>
        <w:pStyle w:val="Body"/>
        <w:numPr>
          <w:ilvl w:val="1"/>
          <w:numId w:val="30"/>
        </w:numPr>
      </w:pPr>
      <w:r>
        <w:t>Activity indicator</w:t>
      </w:r>
    </w:p>
    <w:p w:rsidR="007770A8" w:rsidRDefault="007770A8" w:rsidP="00F746EA">
      <w:pPr>
        <w:pStyle w:val="Body"/>
        <w:numPr>
          <w:ilvl w:val="1"/>
          <w:numId w:val="30"/>
        </w:numPr>
      </w:pPr>
      <w:r>
        <w:t>Record control for creating data logs</w:t>
      </w:r>
    </w:p>
    <w:p w:rsidR="007770A8" w:rsidRDefault="006D0C64" w:rsidP="00F746EA">
      <w:pPr>
        <w:pStyle w:val="Body"/>
        <w:numPr>
          <w:ilvl w:val="0"/>
          <w:numId w:val="30"/>
        </w:numPr>
      </w:pPr>
      <w:r>
        <w:t>Roll / Pitch / Compass and Magnetic Calibration Status</w:t>
      </w:r>
    </w:p>
    <w:p w:rsidR="006D0C64" w:rsidRDefault="006D0C64" w:rsidP="00F746EA">
      <w:pPr>
        <w:pStyle w:val="Body"/>
        <w:numPr>
          <w:ilvl w:val="0"/>
          <w:numId w:val="30"/>
        </w:numPr>
      </w:pPr>
      <w:r>
        <w:t>Algorithm selector</w:t>
      </w:r>
    </w:p>
    <w:p w:rsidR="006D0C64" w:rsidRPr="007770A8" w:rsidRDefault="006D0C64" w:rsidP="00F746EA">
      <w:pPr>
        <w:pStyle w:val="Body"/>
        <w:numPr>
          <w:ilvl w:val="0"/>
          <w:numId w:val="30"/>
        </w:numPr>
      </w:pPr>
      <w:r>
        <w:t>Sensor board run-time and build parameters</w:t>
      </w:r>
    </w:p>
    <w:p w:rsidR="00D44214" w:rsidRPr="00D44214" w:rsidRDefault="00D44214" w:rsidP="00D44214">
      <w:pPr>
        <w:pStyle w:val="Body"/>
      </w:pPr>
    </w:p>
    <w:p w:rsidR="00513B2F" w:rsidRPr="00A21B57" w:rsidRDefault="007F6E20" w:rsidP="00D44214">
      <w:pPr>
        <w:pStyle w:val="FigAnchor"/>
        <w:spacing w:before="0" w:after="0"/>
      </w:pPr>
      <w:r>
        <w:rPr>
          <w:noProof/>
        </w:rPr>
      </w:r>
      <w:r>
        <w:rPr>
          <w:noProof/>
        </w:rPr>
        <w:pict>
          <v:group id="Group 11" o:spid="_x0000_s1069" style="width:6in;height:264.95pt;mso-position-horizontal-relative:char;mso-position-vertical-relative:line" coordorigin="18070,15675" coordsize="54864,33649">
            <v:shape id="Picture 90" o:spid="_x0000_s1070" type="#_x0000_t75" style="position:absolute;left:18070;top:15675;width:54864;height:336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Y2bq+AAAA2wAAAA8AAABkcnMvZG93bnJldi54bWxET02LwjAQvS/4H8IIXhZNV2Gp1VhcQdCb&#10;uovnoRnbajIpTaz135uDsMfH+17mvTWio9bXjhV8TRIQxIXTNZcK/n634xSED8gajWNS8CQP+Wrw&#10;scRMuwcfqTuFUsQQ9hkqqEJoMil9UZFFP3ENceQurrUYImxLqVt8xHBr5DRJvqXFmmNDhQ1tKipu&#10;p7tVgJ8ynV1NWdD+8KR9ij+mPh+VGg379QJEoD78i9/unVYwj+vjl/gD5Oo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aY2bq+AAAA2wAAAA8AAAAAAAAAAAAAAAAAnwIAAGRy&#10;cy9kb3ducmV2LnhtbFBLBQYAAAAABAAEAPcAAACKAwAAAAA=&#10;">
              <v:imagedata r:id="rId29" o:title=""/>
              <v:path arrowok="t"/>
            </v:shape>
            <v:shape id="Line Callout 1 91" o:spid="_x0000_s1071" type="#_x0000_t47" style="position:absolute;left:32602;top:33051;width:1579;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CIMQA&#10;AADbAAAADwAAAGRycy9kb3ducmV2LnhtbESPQWvCQBSE74L/YXmF3pqNQqumrmILpaGejIJ4e2Zf&#10;s6HZtyG7NfHfu4WCx2FmvmGW68E24kKdrx0rmCQpCOLS6ZorBYf9x9MchA/IGhvHpOBKHtar8WiJ&#10;mXY97+hShEpECPsMFZgQ2kxKXxqy6BPXEkfv23UWQ5RdJXWHfYTbRk7T9EVarDkuGGzp3VD5U/xa&#10;Bc3pOPvaTgdXG26rRf72+SzPR6UeH4bNK4hAQ7iH/9u5VrCYwN+X+AP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awiDEAAAA2wAAAA8AAAAAAAAAAAAAAAAAmAIAAGRycy9k&#10;b3ducmV2LnhtbFBLBQYAAAAABAAEAPUAAACJAwAAAAA=&#10;" adj="-13494,40273,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92" o:spid="_x0000_s1072" type="#_x0000_t47" style="position:absolute;left:28248;top:18257;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rfMQA&#10;AADbAAAADwAAAGRycy9kb3ducmV2LnhtbESPQWvCQBSE70L/w/IK3nTTHCSmrqG0FMzNRi0eX7Ov&#10;Seju25BdY/z3bqHQ4zAz3zCbYrJGjDT4zrGCp2UCgrh2uuNGwfHwvshA+ICs0TgmBTfyUGwfZhvM&#10;tbvyB41VaESEsM9RQRtCn0vp65Ys+qXriaP37QaLIcqhkXrAa4RbI9MkWUmLHceFFnt6ban+qS5W&#10;wZSFsvxame5kqvT8WSZNdn7bKzV/nF6eQQSawn/4r73TCtYp/H6JP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Lq3zEAAAA2wAAAA8AAAAAAAAAAAAAAAAAmAIAAGRycy9k&#10;b3ducmV2LnhtbFBLBQYAAAAABAAEAPUAAACJAw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2</w:t>
                    </w:r>
                  </w:p>
                </w:txbxContent>
              </v:textbox>
              <o:callout v:ext="edit" minusy="t"/>
            </v:shape>
            <v:shape id="Line Callout 1 93" o:spid="_x0000_s1073" type="#_x0000_t47" style="position:absolute;left:44998;top:17447;width:1579;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cO58QA&#10;AADbAAAADwAAAGRycy9kb3ducmV2LnhtbESPT2vCQBTE74LfYXmCN93Ugs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HDufEAAAA2wAAAA8AAAAAAAAAAAAAAAAAmAIAAGRycy9k&#10;b3ducmV2LnhtbFBLBQYAAAAABAAEAPUAAACJAw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3</w:t>
                    </w:r>
                  </w:p>
                </w:txbxContent>
              </v:textbox>
              <o:callout v:ext="edit" minusy="t"/>
            </v:shape>
            <v:shape id="Line Callout 1 94" o:spid="_x0000_s1074" type="#_x0000_t47" style="position:absolute;left:58966;top:18257;width:1578;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Wk8QA&#10;AADbAAAADwAAAGRycy9kb3ducmV2LnhtbESPT2vCQBTE74LfYXmCN91Uis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ulpPEAAAA2wAAAA8AAAAAAAAAAAAAAAAAmAIAAGRycy9k&#10;b3ducmV2LnhtbFBLBQYAAAAABAAEAPUAAACJAw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4</w:t>
                    </w:r>
                  </w:p>
                </w:txbxContent>
              </v:textbox>
              <o:callout v:ext="edit" minusy="t"/>
            </v:shape>
            <v:shape id="Line Callout 1 95" o:spid="_x0000_s1075" type="#_x0000_t47" style="position:absolute;left:69668;top:19067;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zCMQA&#10;AADbAAAADwAAAGRycy9kb3ducmV2LnhtbESPT2vCQBTE74LfYXmCN91UqMTUVYoiNLc2/sHja/Y1&#10;Cd19G7Krxm/fLQgeh5n5DbNc99aIK3W+cazgZZqAIC6dbrhScNjvJikIH5A1Gsek4E4e1qvhYImZ&#10;djf+omsRKhEh7DNUUIfQZlL6siaLfupa4uj9uM5iiLKrpO7wFuHWyFmSzKXFhuNCjS1taip/i4tV&#10;0Kchz7/npjmaYnY+5UmVnrefSo1H/fsbiEB9eIYf7Q+tYPEK/1/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MwjEAAAA2wAAAA8AAAAAAAAAAAAAAAAAmAIAAGRycy9k&#10;b3ducmV2LnhtbFBLBQYAAAAABAAEAPUAAACJAwAAAAA=&#10;" adj="-20197,54794,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5</w:t>
                    </w:r>
                  </w:p>
                </w:txbxContent>
              </v:textbox>
              <o:callout v:ext="edit" minusy="t"/>
            </v:shape>
            <v:shape id="Line Callout 1 96" o:spid="_x0000_s1076" type="#_x0000_t47" style="position:absolute;left:69668;top:28430;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SMUA&#10;AADbAAAADwAAAGRycy9kb3ducmV2LnhtbESPQWvCQBSE7wX/w/KE3urGttgYXaUUWnroQaOCx0f2&#10;mQSzb0P2VaO/3i0IPQ4z8w0zX/auUSfqQu3ZwHiUgCIuvK25NLDdfD6loIIgW2w8k4ELBVguBg9z&#10;zKw/85pOuZQqQjhkaKASaTOtQ1GRwzDyLXH0Dr5zKFF2pbYdniPcNfo5SSbaYc1xocKWPioqjvmv&#10;M8CS/9ivLb29SLrbr9bp6/h62RvzOOzfZ6CEevkP39vf1sB0An9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6QRIxQAAANsAAAAPAAAAAAAAAAAAAAAAAJgCAABkcnMv&#10;ZG93bnJldi54bWxQSwUGAAAAAAQABAD1AAAAigMAAAAA&#10;" adj="-24666,-17810,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6</w:t>
                    </w:r>
                  </w:p>
                </w:txbxContent>
              </v:textbox>
            </v:shape>
            <v:shape id="Line Callout 1 97" o:spid="_x0000_s1077" type="#_x0000_t47" style="position:absolute;left:68484;top:42805;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dIgsIA&#10;AADbAAAADwAAAGRycy9kb3ducmV2LnhtbESPQWvCQBSE7wX/w/KEXopu6sFqdBWRWno1inh8Zp/Z&#10;aPZtyK4m/feuUPA4zMw3zHzZ2UrcqfGlYwWfwwQEce50yYWC/W4zmIDwAVlj5ZgU/JGH5aL3NsdU&#10;u5a3dM9CISKEfYoKTAh1KqXPDVn0Q1cTR+/sGoshyqaQusE2wm0lR0kylhZLjgsGa1obyq/ZzSq4&#10;GnZHc1m1x5+Pwy65ncrqmzOl3vvdagYiUBde4f/2r1Yw/YL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90iCwgAAANsAAAAPAAAAAAAAAAAAAAAAAJgCAABkcnMvZG93&#10;bnJldi54bWxQSwUGAAAAAAQABAD1AAAAhwMAAAAA&#10;" adj="-30625,27205,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7</w:t>
                    </w:r>
                  </w:p>
                </w:txbxContent>
              </v:textbox>
              <o:callout v:ext="edit" minusy="t"/>
            </v:shape>
            <v:shape id="Line Callout 1 98" o:spid="_x0000_s1078" type="#_x0000_t47" style="position:absolute;left:47135;top:33051;width:1578;height:1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rvcAA&#10;AADbAAAADwAAAGRycy9kb3ducmV2LnhtbERPy4rCMBTdC/MP4Q6403QEX9UoM4IourIzIO6uzbUp&#10;09yUJmr9e7MQXB7Oe75sbSVu1PjSsYKvfgKCOHe65ELB3++6NwHhA7LGyjEpeJCH5eKjM8dUuzsf&#10;6JaFQsQQ9ikqMCHUqZQ+N2TR911NHLmLayyGCJtC6gbvMdxWcpAkI2mx5NhgsKaVofw/u1oF1ek4&#10;3u0HrSsN18V0+7MZyvNRqe5n+z0DEagNb/HLvdUKpnFs/BJ/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BrvcAAAADbAAAADwAAAAAAAAAAAAAAAACYAgAAZHJzL2Rvd25y&#10;ZXYueG1sUEsFBgAAAAAEAAQA9QAAAIUDAAAAAA==&#10;" adj="-13494,40273,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v:shape id="Line Callout 1 99" o:spid="_x0000_s1079" type="#_x0000_t47" style="position:absolute;left:64497;top:33051;width:1579;height:16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zOJsQA&#10;AADbAAAADwAAAGRycy9kb3ducmV2LnhtbESPT4vCMBTE7wt+h/AEb2uq4K6tRlFBVtyTf0C8PZtn&#10;U2xeShO1++03wsIeh5n5DTOdt7YSD2p86VjBoJ+AIM6dLrlQcDys38cgfEDWWDkmBT/kYT7rvE0x&#10;0+7JO3rsQyEihH2GCkwIdSalzw1Z9H1XE0fv6hqLIcqmkLrBZ4TbSg6T5ENaLDkuGKxpZSi/7e9W&#10;QXU+fW6/h60rDddFull+jeTlpFSv2y4mIAK14T/8195oBWkKry/xB8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szibEAAAA2wAAAA8AAAAAAAAAAAAAAAAAmAIAAGRycy9k&#10;b3ducmV2LnhtbFBLBQYAAAAABAAEAPUAAACJAwAAAAA=&#10;" adj="-13494,40273,257,8987" fillcolor="white [3212]" strokecolor="black [3213]" strokeweight="1pt">
              <v:textbox inset="0,0,0,0">
                <w:txbxContent>
                  <w:p w:rsidR="007F6E20" w:rsidRDefault="007F6E20" w:rsidP="006A779A">
                    <w:pPr>
                      <w:pStyle w:val="NormalWeb"/>
                      <w:spacing w:before="0" w:beforeAutospacing="0" w:after="0" w:afterAutospacing="0"/>
                      <w:jc w:val="center"/>
                    </w:pPr>
                    <w:r>
                      <w:rPr>
                        <w:rFonts w:asciiTheme="minorHAnsi" w:hAnsi="Arial" w:cstheme="minorBidi"/>
                        <w:color w:val="000000" w:themeColor="text1"/>
                        <w:kern w:val="24"/>
                        <w:sz w:val="20"/>
                        <w:szCs w:val="20"/>
                      </w:rPr>
                      <w:t>1</w:t>
                    </w:r>
                  </w:p>
                </w:txbxContent>
              </v:textbox>
              <o:callout v:ext="edit" minusy="t"/>
            </v:shape>
            <w10:anchorlock/>
          </v:group>
        </w:pict>
      </w:r>
    </w:p>
    <w:p w:rsidR="0073312F" w:rsidRDefault="00237F03">
      <w:pPr>
        <w:pStyle w:val="FigTitle"/>
      </w:pPr>
      <w:bookmarkStart w:id="824" w:name="_Ref428797525"/>
      <w:r w:rsidRPr="00CA17ED">
        <w:t xml:space="preserve">Figure </w:t>
      </w:r>
      <w:r w:rsidR="00986AA8" w:rsidRPr="00CA17ED">
        <w:fldChar w:fldCharType="begin"/>
      </w:r>
      <w:r w:rsidRPr="00CA17ED">
        <w:instrText xml:space="preserve"> SEQ Figure \* ARABIC </w:instrText>
      </w:r>
      <w:r w:rsidR="00986AA8" w:rsidRPr="00CA17ED">
        <w:fldChar w:fldCharType="separate"/>
      </w:r>
      <w:ins w:id="825" w:author="Stanley Mike-RMPE01" w:date="2017-05-27T12:25:00Z">
        <w:r w:rsidR="006C3433">
          <w:rPr>
            <w:noProof/>
          </w:rPr>
          <w:t>7</w:t>
        </w:r>
      </w:ins>
      <w:del w:id="826" w:author="Stanley Mike-RMPE01" w:date="2017-05-25T13:13:00Z">
        <w:r w:rsidR="005F725B" w:rsidDel="00C66124">
          <w:rPr>
            <w:noProof/>
          </w:rPr>
          <w:delText>7</w:delText>
        </w:r>
      </w:del>
      <w:r w:rsidR="00986AA8" w:rsidRPr="00CA17ED">
        <w:fldChar w:fldCharType="end"/>
      </w:r>
      <w:bookmarkEnd w:id="824"/>
      <w:ins w:id="827" w:author="Stanley Mike-RMPE01" w:date="2017-05-25T13:33:00Z">
        <w:r w:rsidR="00017B3E">
          <w:t>:</w:t>
        </w:r>
      </w:ins>
      <w:del w:id="828" w:author="Stanley Mike-RMPE01" w:date="2017-05-25T13:33:00Z">
        <w:r w:rsidRPr="00CA17ED" w:rsidDel="00017B3E">
          <w:delText>.</w:delText>
        </w:r>
      </w:del>
      <w:r w:rsidRPr="00CA17ED">
        <w:t xml:space="preserve"> </w:t>
      </w:r>
      <w:r w:rsidR="004D2741">
        <w:t>Windows</w:t>
      </w:r>
      <w:r w:rsidR="0073312F" w:rsidRPr="00CA17ED">
        <w:t xml:space="preserve"> </w:t>
      </w:r>
      <w:r w:rsidR="004D2741">
        <w:t>v</w:t>
      </w:r>
      <w:r w:rsidR="0073312F" w:rsidRPr="00CA17ED">
        <w:t>ersion - Magnetics Tab</w:t>
      </w:r>
    </w:p>
    <w:p w:rsidR="006D0C64" w:rsidRDefault="006D0C64" w:rsidP="006D0C64">
      <w:pPr>
        <w:pStyle w:val="Body"/>
      </w:pPr>
      <w:r>
        <w:t>Figure 7 illustrates the Magnetics tab of the toolbox.</w:t>
      </w:r>
      <w:r w:rsidR="00CA48AB">
        <w:t xml:space="preserve"> </w:t>
      </w:r>
      <w:r>
        <w:t>Labelled features include:</w:t>
      </w:r>
    </w:p>
    <w:p w:rsidR="006D0C64" w:rsidRDefault="006D0C64" w:rsidP="00F746EA">
      <w:pPr>
        <w:pStyle w:val="Body"/>
        <w:numPr>
          <w:ilvl w:val="0"/>
          <w:numId w:val="31"/>
        </w:numPr>
      </w:pPr>
      <w:r>
        <w:t>2D representation of the data point cloud used for hard/soft iron compensation</w:t>
      </w:r>
    </w:p>
    <w:p w:rsidR="006D0C64" w:rsidRDefault="006D0C64" w:rsidP="00F746EA">
      <w:pPr>
        <w:pStyle w:val="Body"/>
        <w:numPr>
          <w:ilvl w:val="0"/>
          <w:numId w:val="31"/>
        </w:numPr>
      </w:pPr>
      <w:r>
        <w:t>Computed hard iron vector</w:t>
      </w:r>
    </w:p>
    <w:p w:rsidR="006D0C64" w:rsidRDefault="006D0C64" w:rsidP="00F746EA">
      <w:pPr>
        <w:pStyle w:val="Body"/>
        <w:numPr>
          <w:ilvl w:val="0"/>
          <w:numId w:val="31"/>
        </w:numPr>
      </w:pPr>
      <w:r>
        <w:t>Soft iron matrix</w:t>
      </w:r>
    </w:p>
    <w:p w:rsidR="006D0C64" w:rsidRDefault="006D0C64" w:rsidP="00F746EA">
      <w:pPr>
        <w:pStyle w:val="Body"/>
        <w:numPr>
          <w:ilvl w:val="0"/>
          <w:numId w:val="31"/>
        </w:numPr>
      </w:pPr>
      <w:r>
        <w:t>Statistics</w:t>
      </w:r>
    </w:p>
    <w:p w:rsidR="006D0C64" w:rsidRDefault="006D0C64" w:rsidP="00F746EA">
      <w:pPr>
        <w:pStyle w:val="Body"/>
        <w:numPr>
          <w:ilvl w:val="0"/>
          <w:numId w:val="31"/>
        </w:numPr>
      </w:pPr>
      <w:r>
        <w:t>Calibration indicator</w:t>
      </w:r>
    </w:p>
    <w:p w:rsidR="006D0C64" w:rsidRPr="006D0C64" w:rsidRDefault="006D0C64" w:rsidP="00F746EA">
      <w:pPr>
        <w:pStyle w:val="Body"/>
        <w:numPr>
          <w:ilvl w:val="0"/>
          <w:numId w:val="31"/>
        </w:numPr>
      </w:pPr>
      <w:r>
        <w:t>Save to text file control</w:t>
      </w:r>
    </w:p>
    <w:p w:rsidR="0073312F" w:rsidRDefault="0073312F" w:rsidP="00F73D8D">
      <w:pPr>
        <w:pStyle w:val="Heading2"/>
      </w:pPr>
      <w:bookmarkStart w:id="829" w:name="_Toc483482732"/>
      <w:r w:rsidRPr="001B1E24">
        <w:t xml:space="preserve">Terms and </w:t>
      </w:r>
      <w:r w:rsidR="00AC544B">
        <w:t>A</w:t>
      </w:r>
      <w:r w:rsidRPr="001B1E24">
        <w:t>cronyms</w:t>
      </w:r>
      <w:bookmarkEnd w:id="829"/>
    </w:p>
    <w:p w:rsidR="00363480" w:rsidRPr="00363480" w:rsidRDefault="00CA48E4">
      <w:pPr>
        <w:pStyle w:val="Caption"/>
        <w:pPrChange w:id="830" w:author="Stanley Mike-RMPE01" w:date="2017-05-25T08:11:00Z">
          <w:pPr>
            <w:pStyle w:val="FigTitle"/>
          </w:pPr>
        </w:pPrChange>
      </w:pPr>
      <w:ins w:id="831" w:author="Stanley Mike-RMPE01" w:date="2017-05-24T08:56:00Z">
        <w:r>
          <w:t xml:space="preserve">Table </w:t>
        </w:r>
        <w:r>
          <w:fldChar w:fldCharType="begin"/>
        </w:r>
        <w:r>
          <w:instrText xml:space="preserve"> SEQ Table \* ARABIC </w:instrText>
        </w:r>
        <w:r>
          <w:fldChar w:fldCharType="separate"/>
        </w:r>
      </w:ins>
      <w:ins w:id="832" w:author="Stanley Mike-RMPE01" w:date="2017-05-27T12:25:00Z">
        <w:r w:rsidR="006C3433">
          <w:rPr>
            <w:noProof/>
          </w:rPr>
          <w:t>4</w:t>
        </w:r>
      </w:ins>
      <w:ins w:id="833" w:author="Stanley Mike-RMPE01" w:date="2017-05-24T08:56:00Z">
        <w:r>
          <w:fldChar w:fldCharType="end"/>
        </w:r>
      </w:ins>
      <w:ins w:id="834" w:author="Stanley Mike-RMPE01" w:date="2017-05-25T13:26:00Z">
        <w:r w:rsidR="00DB06B5">
          <w:t>:</w:t>
        </w:r>
      </w:ins>
      <w:ins w:id="835" w:author="Stanley Mike-RMPE01" w:date="2017-05-24T08:56:00Z">
        <w:r>
          <w:rPr>
            <w:noProof/>
          </w:rPr>
          <w:t xml:space="preserve"> </w:t>
        </w:r>
      </w:ins>
      <w:del w:id="836" w:author="Stanley Mike-RMPE01" w:date="2017-05-24T08:56:00Z">
        <w:r w:rsidR="00363480" w:rsidDel="00CA48E4">
          <w:delText xml:space="preserve">Table 4: </w:delText>
        </w:r>
      </w:del>
      <w:r w:rsidR="00363480">
        <w:t xml:space="preserve">Terms and </w:t>
      </w:r>
      <w:r w:rsidR="007907B1">
        <w:t>a</w:t>
      </w:r>
      <w:r w:rsidR="00363480">
        <w:t>cronyms</w:t>
      </w:r>
    </w:p>
    <w:tbl>
      <w:tblPr>
        <w:tblStyle w:val="Freescale2"/>
        <w:tblW w:w="10255" w:type="dxa"/>
        <w:tblLook w:val="0620" w:firstRow="1" w:lastRow="0" w:firstColumn="0" w:lastColumn="0" w:noHBand="1" w:noVBand="1"/>
      </w:tblPr>
      <w:tblGrid>
        <w:gridCol w:w="1320"/>
        <w:gridCol w:w="8935"/>
      </w:tblGrid>
      <w:tr w:rsidR="00A94F4D" w:rsidRPr="00A94F4D" w:rsidTr="00AA6B67">
        <w:trPr>
          <w:cnfStyle w:val="100000000000" w:firstRow="1" w:lastRow="0" w:firstColumn="0" w:lastColumn="0" w:oddVBand="0" w:evenVBand="0" w:oddHBand="0" w:evenHBand="0" w:firstRowFirstColumn="0" w:firstRowLastColumn="0" w:lastRowFirstColumn="0" w:lastRowLastColumn="0"/>
          <w:tblHeader/>
        </w:trPr>
        <w:tc>
          <w:tcPr>
            <w:tcW w:w="1320" w:type="dxa"/>
          </w:tcPr>
          <w:p w:rsidR="00A94F4D" w:rsidRPr="00A94F4D" w:rsidRDefault="00A94F4D" w:rsidP="00A94F4D">
            <w:pPr>
              <w:pStyle w:val="CellBody"/>
            </w:pPr>
            <w:r w:rsidRPr="00A94F4D">
              <w:t>Term</w:t>
            </w:r>
          </w:p>
        </w:tc>
        <w:tc>
          <w:tcPr>
            <w:tcW w:w="8935" w:type="dxa"/>
          </w:tcPr>
          <w:p w:rsidR="00A94F4D" w:rsidRPr="00A94F4D" w:rsidRDefault="00A94F4D" w:rsidP="00A94F4D">
            <w:pPr>
              <w:pStyle w:val="CellBody"/>
            </w:pPr>
            <w:r w:rsidRPr="00A94F4D">
              <w:t>Definition</w:t>
            </w:r>
          </w:p>
        </w:tc>
      </w:tr>
      <w:tr w:rsidR="00A94F4D" w:rsidRPr="00A94F4D" w:rsidTr="00A94F4D">
        <w:tc>
          <w:tcPr>
            <w:tcW w:w="1320" w:type="dxa"/>
          </w:tcPr>
          <w:p w:rsidR="00A94F4D" w:rsidRPr="00A94F4D" w:rsidRDefault="00A94F4D" w:rsidP="00A94F4D">
            <w:pPr>
              <w:pStyle w:val="CellBody"/>
              <w:jc w:val="center"/>
            </w:pPr>
            <w:r w:rsidRPr="00A94F4D">
              <w:lastRenderedPageBreak/>
              <w:t>DUT</w:t>
            </w:r>
          </w:p>
        </w:tc>
        <w:tc>
          <w:tcPr>
            <w:tcW w:w="8935" w:type="dxa"/>
          </w:tcPr>
          <w:p w:rsidR="00A94F4D" w:rsidRPr="00A94F4D" w:rsidRDefault="00A94F4D" w:rsidP="00A94F4D">
            <w:pPr>
              <w:pStyle w:val="CellBody"/>
              <w:rPr>
                <w:rFonts w:eastAsia="Arial" w:cs="Arial"/>
                <w:szCs w:val="18"/>
              </w:rPr>
            </w:pPr>
            <w:r w:rsidRPr="00A94F4D">
              <w:t>Device Under Test</w:t>
            </w:r>
          </w:p>
        </w:tc>
      </w:tr>
      <w:tr w:rsidR="00A94F4D" w:rsidRPr="00A94F4D" w:rsidTr="00A94F4D">
        <w:tc>
          <w:tcPr>
            <w:tcW w:w="1320" w:type="dxa"/>
          </w:tcPr>
          <w:p w:rsidR="00A94F4D" w:rsidRPr="00A94F4D" w:rsidRDefault="00A94F4D" w:rsidP="00A94F4D">
            <w:pPr>
              <w:pStyle w:val="CellBody"/>
              <w:jc w:val="center"/>
            </w:pPr>
            <w:r w:rsidRPr="00A94F4D">
              <w:t>ENU</w:t>
            </w:r>
          </w:p>
        </w:tc>
        <w:tc>
          <w:tcPr>
            <w:tcW w:w="8935" w:type="dxa"/>
          </w:tcPr>
          <w:p w:rsidR="00A94F4D" w:rsidRPr="00A94F4D" w:rsidRDefault="00A94F4D" w:rsidP="00A94F4D">
            <w:pPr>
              <w:pStyle w:val="CellBody"/>
              <w:rPr>
                <w:rFonts w:eastAsia="Arial" w:cs="Arial"/>
                <w:szCs w:val="18"/>
              </w:rPr>
            </w:pPr>
            <w:r w:rsidRPr="00A94F4D">
              <w:t xml:space="preserve">A global frame of reference described by X = </w:t>
            </w:r>
            <w:r w:rsidRPr="00A94F4D">
              <w:rPr>
                <w:b/>
              </w:rPr>
              <w:t>E</w:t>
            </w:r>
            <w:r w:rsidRPr="00A94F4D">
              <w:t xml:space="preserve">ast, Y = </w:t>
            </w:r>
            <w:r w:rsidRPr="00A94F4D">
              <w:rPr>
                <w:b/>
              </w:rPr>
              <w:t>N</w:t>
            </w:r>
            <w:r w:rsidRPr="00A94F4D">
              <w:t xml:space="preserve">orth, Z = </w:t>
            </w:r>
            <w:r w:rsidRPr="00A94F4D">
              <w:rPr>
                <w:b/>
              </w:rPr>
              <w:t>U</w:t>
            </w:r>
            <w:r w:rsidRPr="00A94F4D">
              <w:t>p</w:t>
            </w:r>
          </w:p>
        </w:tc>
      </w:tr>
      <w:tr w:rsidR="00A94F4D" w:rsidRPr="00A94F4D" w:rsidTr="00A94F4D">
        <w:tc>
          <w:tcPr>
            <w:tcW w:w="1320" w:type="dxa"/>
          </w:tcPr>
          <w:p w:rsidR="00A94F4D" w:rsidRPr="00A94F4D" w:rsidRDefault="00A94F4D" w:rsidP="00A94F4D">
            <w:pPr>
              <w:pStyle w:val="CellBody"/>
              <w:jc w:val="center"/>
              <w:rPr>
                <w:i/>
              </w:rPr>
            </w:pPr>
            <w:r w:rsidRPr="00A94F4D">
              <w:rPr>
                <w:i/>
              </w:rPr>
              <w:t>g</w:t>
            </w:r>
          </w:p>
        </w:tc>
        <w:tc>
          <w:tcPr>
            <w:tcW w:w="8935" w:type="dxa"/>
          </w:tcPr>
          <w:p w:rsidR="00A94F4D" w:rsidRPr="00A94F4D" w:rsidRDefault="00A94F4D" w:rsidP="00A94F4D">
            <w:pPr>
              <w:pStyle w:val="CellBody"/>
              <w:rPr>
                <w:rFonts w:eastAsia="Arial" w:cs="Arial"/>
                <w:szCs w:val="18"/>
              </w:rPr>
            </w:pPr>
            <w:r w:rsidRPr="00A94F4D">
              <w:t>abbreviation for gravities. 1 standard gravity</w:t>
            </w:r>
            <w:r w:rsidRPr="00A94F4D">
              <w:rPr>
                <w:spacing w:val="1"/>
              </w:rPr>
              <w:t xml:space="preserve"> </w:t>
            </w:r>
            <w:r w:rsidRPr="00A94F4D">
              <w:t>= 9.80665 m/s</w:t>
            </w:r>
            <w:r w:rsidRPr="00A94F4D">
              <w:rPr>
                <w:position w:val="6"/>
                <w:sz w:val="13"/>
              </w:rPr>
              <w:t>2</w:t>
            </w:r>
            <w:r w:rsidRPr="00A94F4D">
              <w:t>. Accelerometers are</w:t>
            </w:r>
            <w:r w:rsidRPr="00A94F4D">
              <w:rPr>
                <w:spacing w:val="1"/>
              </w:rPr>
              <w:t xml:space="preserve"> </w:t>
            </w:r>
            <w:r w:rsidRPr="00A94F4D">
              <w:t>commonly trimmed using the local gravimetric field, which can vary by 1/2 percent depending upon altitude and latitude.</w:t>
            </w:r>
          </w:p>
        </w:tc>
      </w:tr>
      <w:tr w:rsidR="00A94F4D" w:rsidRPr="00A94F4D" w:rsidTr="00A94F4D">
        <w:tc>
          <w:tcPr>
            <w:tcW w:w="1320" w:type="dxa"/>
          </w:tcPr>
          <w:p w:rsidR="00A94F4D" w:rsidRPr="00A94F4D" w:rsidRDefault="00A94F4D" w:rsidP="00A94F4D">
            <w:pPr>
              <w:pStyle w:val="CellBody"/>
              <w:jc w:val="center"/>
            </w:pPr>
            <w:r w:rsidRPr="00A94F4D">
              <w:t>gauss</w:t>
            </w:r>
          </w:p>
        </w:tc>
        <w:tc>
          <w:tcPr>
            <w:tcW w:w="8935" w:type="dxa"/>
          </w:tcPr>
          <w:p w:rsidR="00A94F4D" w:rsidRPr="00A94F4D" w:rsidRDefault="00A94F4D" w:rsidP="00A94F4D">
            <w:pPr>
              <w:pStyle w:val="CellBody"/>
              <w:rPr>
                <w:rFonts w:eastAsia="Arial" w:cs="Arial"/>
                <w:szCs w:val="18"/>
              </w:rPr>
            </w:pPr>
            <w:r w:rsidRPr="00A94F4D">
              <w:t xml:space="preserve">CGS system unit for measuring magnetic field strength. 100 </w:t>
            </w:r>
            <w:proofErr w:type="spellStart"/>
            <w:r w:rsidRPr="00A94F4D">
              <w:t>μT</w:t>
            </w:r>
            <w:proofErr w:type="spellEnd"/>
            <w:r w:rsidRPr="00A94F4D">
              <w:t xml:space="preserve"> = 1 gauss.</w:t>
            </w:r>
          </w:p>
        </w:tc>
      </w:tr>
      <w:tr w:rsidR="00A94F4D" w:rsidRPr="00A94F4D" w:rsidTr="00A94F4D">
        <w:tc>
          <w:tcPr>
            <w:tcW w:w="1320" w:type="dxa"/>
          </w:tcPr>
          <w:p w:rsidR="00A94F4D" w:rsidRPr="00A94F4D" w:rsidRDefault="00A94F4D" w:rsidP="00A94F4D">
            <w:pPr>
              <w:pStyle w:val="CellBody"/>
              <w:jc w:val="center"/>
            </w:pPr>
            <w:r w:rsidRPr="00A94F4D">
              <w:t>IMU</w:t>
            </w:r>
          </w:p>
        </w:tc>
        <w:tc>
          <w:tcPr>
            <w:tcW w:w="8935" w:type="dxa"/>
          </w:tcPr>
          <w:p w:rsidR="00A94F4D" w:rsidRPr="00A94F4D" w:rsidRDefault="00A94F4D" w:rsidP="00A94F4D">
            <w:pPr>
              <w:pStyle w:val="CellBody"/>
              <w:rPr>
                <w:rFonts w:eastAsia="Arial" w:cs="Arial"/>
                <w:szCs w:val="18"/>
              </w:rPr>
            </w:pPr>
            <w:r w:rsidRPr="00A94F4D">
              <w:t>Inertial Measurement Unit = accelerometer + gyro</w:t>
            </w:r>
          </w:p>
        </w:tc>
      </w:tr>
      <w:tr w:rsidR="00A94F4D" w:rsidRPr="00A94F4D" w:rsidTr="00A94F4D">
        <w:tc>
          <w:tcPr>
            <w:tcW w:w="1320" w:type="dxa"/>
          </w:tcPr>
          <w:p w:rsidR="00A94F4D" w:rsidRPr="00A94F4D" w:rsidRDefault="00A94F4D" w:rsidP="00A94F4D">
            <w:pPr>
              <w:pStyle w:val="CellBody"/>
              <w:jc w:val="center"/>
            </w:pPr>
            <w:r w:rsidRPr="00A94F4D">
              <w:t>Kinetis</w:t>
            </w:r>
          </w:p>
        </w:tc>
        <w:tc>
          <w:tcPr>
            <w:tcW w:w="8935" w:type="dxa"/>
          </w:tcPr>
          <w:p w:rsidR="00A94F4D" w:rsidRPr="00A94F4D" w:rsidRDefault="00276D88" w:rsidP="00A94F4D">
            <w:pPr>
              <w:pStyle w:val="CellBody"/>
              <w:rPr>
                <w:rFonts w:eastAsia="Arial" w:cs="Arial"/>
                <w:szCs w:val="18"/>
              </w:rPr>
            </w:pPr>
            <w:r>
              <w:t>NXP</w:t>
            </w:r>
            <w:r w:rsidR="00A94F4D" w:rsidRPr="00A94F4D">
              <w:t xml:space="preserve"> family</w:t>
            </w:r>
            <w:r w:rsidR="00A94F4D" w:rsidRPr="00A94F4D">
              <w:rPr>
                <w:spacing w:val="1"/>
              </w:rPr>
              <w:t xml:space="preserve"> </w:t>
            </w:r>
            <w:r w:rsidR="00A94F4D" w:rsidRPr="00A94F4D">
              <w:t>of</w:t>
            </w:r>
            <w:r w:rsidR="00A94F4D" w:rsidRPr="00A94F4D">
              <w:rPr>
                <w:spacing w:val="1"/>
              </w:rPr>
              <w:t xml:space="preserve"> </w:t>
            </w:r>
            <w:r w:rsidR="00A94F4D" w:rsidRPr="00A94F4D">
              <w:t>ARM</w:t>
            </w:r>
            <w:r w:rsidR="00A94F4D" w:rsidRPr="00A94F4D">
              <w:rPr>
                <w:position w:val="6"/>
                <w:sz w:val="13"/>
              </w:rPr>
              <w:t>®</w:t>
            </w:r>
            <w:r w:rsidR="00A94F4D" w:rsidRPr="00A94F4D">
              <w:t>-based MCUs</w:t>
            </w:r>
            <w:ins w:id="837" w:author="Stanley Mike-RMPE01" w:date="2017-05-16T12:29:00Z">
              <w:r w:rsidR="00FE2209">
                <w:t xml:space="preserve"> (legacy Freescale)</w:t>
              </w:r>
            </w:ins>
          </w:p>
        </w:tc>
      </w:tr>
      <w:tr w:rsidR="00FE2209" w:rsidRPr="00A94F4D" w:rsidTr="00A94F4D">
        <w:trPr>
          <w:ins w:id="838" w:author="Stanley Mike-RMPE01" w:date="2017-05-16T12:28:00Z"/>
        </w:trPr>
        <w:tc>
          <w:tcPr>
            <w:tcW w:w="1320" w:type="dxa"/>
          </w:tcPr>
          <w:p w:rsidR="00FE2209" w:rsidRPr="00A94F4D" w:rsidRDefault="00FE2209" w:rsidP="00A94F4D">
            <w:pPr>
              <w:pStyle w:val="CellBody"/>
              <w:jc w:val="center"/>
              <w:rPr>
                <w:ins w:id="839" w:author="Stanley Mike-RMPE01" w:date="2017-05-16T12:28:00Z"/>
              </w:rPr>
            </w:pPr>
            <w:ins w:id="840" w:author="Stanley Mike-RMPE01" w:date="2017-05-16T12:28:00Z">
              <w:r>
                <w:t>LPC</w:t>
              </w:r>
            </w:ins>
          </w:p>
        </w:tc>
        <w:tc>
          <w:tcPr>
            <w:tcW w:w="8935" w:type="dxa"/>
          </w:tcPr>
          <w:p w:rsidR="00FE2209" w:rsidRPr="00A94F4D" w:rsidRDefault="00FE2209" w:rsidP="00A94F4D">
            <w:pPr>
              <w:pStyle w:val="CellBody"/>
              <w:rPr>
                <w:ins w:id="841" w:author="Stanley Mike-RMPE01" w:date="2017-05-16T12:28:00Z"/>
              </w:rPr>
            </w:pPr>
            <w:ins w:id="842" w:author="Stanley Mike-RMPE01" w:date="2017-05-16T12:29:00Z">
              <w:r>
                <w:t>NXP</w:t>
              </w:r>
              <w:r w:rsidRPr="00A94F4D">
                <w:t xml:space="preserve"> family</w:t>
              </w:r>
              <w:r w:rsidRPr="00A94F4D">
                <w:rPr>
                  <w:spacing w:val="1"/>
                </w:rPr>
                <w:t xml:space="preserve"> </w:t>
              </w:r>
              <w:r w:rsidRPr="00A94F4D">
                <w:t>of</w:t>
              </w:r>
              <w:r w:rsidRPr="00A94F4D">
                <w:rPr>
                  <w:spacing w:val="1"/>
                </w:rPr>
                <w:t xml:space="preserve"> </w:t>
              </w:r>
              <w:r w:rsidRPr="00A94F4D">
                <w:t>ARM</w:t>
              </w:r>
              <w:r w:rsidRPr="00A94F4D">
                <w:rPr>
                  <w:position w:val="6"/>
                  <w:sz w:val="13"/>
                </w:rPr>
                <w:t>®</w:t>
              </w:r>
              <w:r w:rsidRPr="00A94F4D">
                <w:t>-based MCUs</w:t>
              </w:r>
              <w:r>
                <w:t xml:space="preserve"> (legacy NXP)</w:t>
              </w:r>
            </w:ins>
          </w:p>
        </w:tc>
      </w:tr>
      <w:tr w:rsidR="00A94F4D" w:rsidRPr="00A94F4D" w:rsidTr="00A94F4D">
        <w:tc>
          <w:tcPr>
            <w:tcW w:w="1320" w:type="dxa"/>
          </w:tcPr>
          <w:p w:rsidR="00A94F4D" w:rsidRPr="00A94F4D" w:rsidRDefault="00A94F4D" w:rsidP="00A94F4D">
            <w:pPr>
              <w:pStyle w:val="CellBody"/>
              <w:jc w:val="center"/>
            </w:pPr>
            <w:proofErr w:type="spellStart"/>
            <w:r w:rsidRPr="00A94F4D">
              <w:t>MagCal</w:t>
            </w:r>
            <w:proofErr w:type="spellEnd"/>
          </w:p>
        </w:tc>
        <w:tc>
          <w:tcPr>
            <w:tcW w:w="8935" w:type="dxa"/>
          </w:tcPr>
          <w:p w:rsidR="00A94F4D" w:rsidRPr="00A94F4D" w:rsidRDefault="00A94F4D" w:rsidP="00A94F4D">
            <w:pPr>
              <w:pStyle w:val="CellBody"/>
              <w:rPr>
                <w:rFonts w:eastAsia="Arial" w:cs="Arial"/>
                <w:szCs w:val="18"/>
              </w:rPr>
            </w:pPr>
            <w:r w:rsidRPr="00A94F4D">
              <w:t>Magnetic Calibration</w:t>
            </w:r>
          </w:p>
        </w:tc>
      </w:tr>
      <w:tr w:rsidR="00A94F4D" w:rsidRPr="00A94F4D" w:rsidTr="00A94F4D">
        <w:tc>
          <w:tcPr>
            <w:tcW w:w="1320" w:type="dxa"/>
          </w:tcPr>
          <w:p w:rsidR="00A94F4D" w:rsidRPr="00A94F4D" w:rsidRDefault="00A94F4D" w:rsidP="00A94F4D">
            <w:pPr>
              <w:pStyle w:val="CellBody"/>
              <w:jc w:val="center"/>
            </w:pPr>
            <w:r w:rsidRPr="00A94F4D">
              <w:t>MARG</w:t>
            </w:r>
          </w:p>
        </w:tc>
        <w:tc>
          <w:tcPr>
            <w:tcW w:w="8935" w:type="dxa"/>
          </w:tcPr>
          <w:p w:rsidR="00A94F4D" w:rsidRPr="00A94F4D" w:rsidRDefault="00A94F4D" w:rsidP="00A94F4D">
            <w:pPr>
              <w:pStyle w:val="CellBody"/>
              <w:rPr>
                <w:rFonts w:eastAsia="Arial" w:cs="Arial"/>
                <w:szCs w:val="18"/>
              </w:rPr>
            </w:pPr>
            <w:r w:rsidRPr="00A94F4D">
              <w:t>Magnetic Angular Rate Gravity = IMU + magnetometer</w:t>
            </w:r>
          </w:p>
        </w:tc>
      </w:tr>
      <w:tr w:rsidR="00A94F4D" w:rsidRPr="00A94F4D" w:rsidTr="00A94F4D">
        <w:tc>
          <w:tcPr>
            <w:tcW w:w="1320" w:type="dxa"/>
          </w:tcPr>
          <w:p w:rsidR="00A94F4D" w:rsidRPr="00A94F4D" w:rsidRDefault="00A94F4D" w:rsidP="00A94F4D">
            <w:pPr>
              <w:pStyle w:val="CellBody"/>
              <w:jc w:val="center"/>
            </w:pPr>
            <w:r w:rsidRPr="00A94F4D">
              <w:t>MCU</w:t>
            </w:r>
          </w:p>
        </w:tc>
        <w:tc>
          <w:tcPr>
            <w:tcW w:w="8935" w:type="dxa"/>
          </w:tcPr>
          <w:p w:rsidR="00A94F4D" w:rsidRPr="00A94F4D" w:rsidRDefault="00A94F4D" w:rsidP="00A94F4D">
            <w:pPr>
              <w:pStyle w:val="CellBody"/>
              <w:rPr>
                <w:rFonts w:eastAsia="Arial" w:cs="Arial"/>
                <w:szCs w:val="18"/>
              </w:rPr>
            </w:pPr>
            <w:r w:rsidRPr="00A94F4D">
              <w:t>Micro-Controller Unit</w:t>
            </w:r>
          </w:p>
        </w:tc>
      </w:tr>
      <w:tr w:rsidR="00A94F4D" w:rsidRPr="00A94F4D" w:rsidTr="00A94F4D">
        <w:tc>
          <w:tcPr>
            <w:tcW w:w="1320" w:type="dxa"/>
          </w:tcPr>
          <w:p w:rsidR="00A94F4D" w:rsidRPr="00A94F4D" w:rsidRDefault="00A94F4D" w:rsidP="00A94F4D">
            <w:pPr>
              <w:pStyle w:val="CellBody"/>
              <w:jc w:val="center"/>
            </w:pPr>
            <w:proofErr w:type="spellStart"/>
            <w:r w:rsidRPr="00A94F4D">
              <w:t>microTesla</w:t>
            </w:r>
            <w:proofErr w:type="spellEnd"/>
          </w:p>
        </w:tc>
        <w:tc>
          <w:tcPr>
            <w:tcW w:w="8935" w:type="dxa"/>
          </w:tcPr>
          <w:p w:rsidR="00A94F4D" w:rsidRPr="00A94F4D" w:rsidRDefault="00A94F4D" w:rsidP="00A94F4D">
            <w:pPr>
              <w:pStyle w:val="CellBody"/>
              <w:rPr>
                <w:rFonts w:eastAsia="Arial" w:cs="Arial"/>
                <w:szCs w:val="18"/>
              </w:rPr>
            </w:pPr>
            <w:r w:rsidRPr="00A94F4D">
              <w:rPr>
                <w:rFonts w:eastAsia="Arial" w:cs="Arial"/>
                <w:szCs w:val="18"/>
              </w:rPr>
              <w:t xml:space="preserve">The Tesla is the SI unit for measuring magnetic field strength. 1E–4 Tesla = 100 </w:t>
            </w:r>
            <w:proofErr w:type="spellStart"/>
            <w:r w:rsidRPr="00A94F4D">
              <w:rPr>
                <w:rFonts w:eastAsia="Arial" w:cs="Arial"/>
                <w:szCs w:val="18"/>
              </w:rPr>
              <w:t>μT</w:t>
            </w:r>
            <w:proofErr w:type="spellEnd"/>
            <w:r w:rsidRPr="00A94F4D">
              <w:rPr>
                <w:rFonts w:eastAsia="Arial" w:cs="Arial"/>
                <w:szCs w:val="18"/>
              </w:rPr>
              <w:t xml:space="preserve"> = 1 gauss</w:t>
            </w:r>
          </w:p>
        </w:tc>
      </w:tr>
      <w:tr w:rsidR="00A94F4D" w:rsidRPr="00A94F4D" w:rsidTr="00A94F4D">
        <w:tc>
          <w:tcPr>
            <w:tcW w:w="1320" w:type="dxa"/>
          </w:tcPr>
          <w:p w:rsidR="00A94F4D" w:rsidRPr="00A94F4D" w:rsidRDefault="00A94F4D" w:rsidP="00A94F4D">
            <w:pPr>
              <w:pStyle w:val="CellBody"/>
              <w:jc w:val="center"/>
            </w:pPr>
            <w:r w:rsidRPr="00A94F4D">
              <w:t>NED</w:t>
            </w:r>
          </w:p>
        </w:tc>
        <w:tc>
          <w:tcPr>
            <w:tcW w:w="8935" w:type="dxa"/>
          </w:tcPr>
          <w:p w:rsidR="00A94F4D" w:rsidRPr="00A94F4D" w:rsidRDefault="00A94F4D" w:rsidP="00A94F4D">
            <w:pPr>
              <w:pStyle w:val="CellBody"/>
              <w:rPr>
                <w:rFonts w:eastAsia="Arial" w:cs="Arial"/>
                <w:szCs w:val="18"/>
              </w:rPr>
            </w:pPr>
            <w:r w:rsidRPr="00A94F4D">
              <w:t xml:space="preserve">A global frame of reference described by X = </w:t>
            </w:r>
            <w:r w:rsidRPr="00A94F4D">
              <w:rPr>
                <w:b/>
              </w:rPr>
              <w:t>N</w:t>
            </w:r>
            <w:r w:rsidRPr="00A94F4D">
              <w:t xml:space="preserve">orth, Y = </w:t>
            </w:r>
            <w:r w:rsidRPr="00A94F4D">
              <w:rPr>
                <w:b/>
              </w:rPr>
              <w:t>E</w:t>
            </w:r>
            <w:r w:rsidRPr="00A94F4D">
              <w:t xml:space="preserve">ast, Z = </w:t>
            </w:r>
            <w:r w:rsidRPr="00A94F4D">
              <w:rPr>
                <w:b/>
              </w:rPr>
              <w:t>D</w:t>
            </w:r>
            <w:r w:rsidRPr="00A94F4D">
              <w:t>own</w:t>
            </w:r>
          </w:p>
        </w:tc>
      </w:tr>
      <w:tr w:rsidR="00A94F4D" w:rsidRPr="00A94F4D" w:rsidTr="00A94F4D">
        <w:tc>
          <w:tcPr>
            <w:tcW w:w="1320" w:type="dxa"/>
          </w:tcPr>
          <w:p w:rsidR="00A94F4D" w:rsidRPr="00A94F4D" w:rsidRDefault="00A94F4D" w:rsidP="00A94F4D">
            <w:pPr>
              <w:pStyle w:val="CellBody"/>
              <w:jc w:val="center"/>
            </w:pPr>
            <w:r w:rsidRPr="00A94F4D">
              <w:t>pitch</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Y-axis</w:t>
            </w:r>
          </w:p>
        </w:tc>
      </w:tr>
      <w:tr w:rsidR="00A94F4D" w:rsidRPr="00A94F4D" w:rsidTr="00A94F4D">
        <w:tc>
          <w:tcPr>
            <w:tcW w:w="1320" w:type="dxa"/>
          </w:tcPr>
          <w:p w:rsidR="00A94F4D" w:rsidRPr="00A94F4D" w:rsidRDefault="00A94F4D" w:rsidP="00A94F4D">
            <w:pPr>
              <w:pStyle w:val="CellBody"/>
              <w:jc w:val="center"/>
            </w:pPr>
            <w:r w:rsidRPr="00A94F4D">
              <w:t>RHR</w:t>
            </w:r>
          </w:p>
        </w:tc>
        <w:tc>
          <w:tcPr>
            <w:tcW w:w="8935" w:type="dxa"/>
          </w:tcPr>
          <w:p w:rsidR="00A94F4D" w:rsidRPr="00A94F4D" w:rsidRDefault="00A94F4D" w:rsidP="00A94F4D">
            <w:pPr>
              <w:pStyle w:val="CellBody"/>
              <w:rPr>
                <w:rFonts w:eastAsia="Arial" w:cs="Arial"/>
                <w:szCs w:val="18"/>
              </w:rPr>
            </w:pPr>
            <w:r w:rsidRPr="00A94F4D">
              <w:rPr>
                <w:rFonts w:eastAsia="Arial" w:cs="Arial"/>
                <w:szCs w:val="18"/>
              </w:rPr>
              <w:t xml:space="preserve">Right Hand Rule—a standard convention for describing the positive/negative sense of rotations about an axis of rotation. See </w:t>
            </w:r>
            <w:hyperlink r:id="rId30">
              <w:r w:rsidRPr="00A94F4D">
                <w:rPr>
                  <w:rFonts w:eastAsia="Arial" w:cs="Arial"/>
                  <w:color w:val="0000FF"/>
                  <w:szCs w:val="18"/>
                </w:rPr>
                <w:t>http://en.wikipedia.org/wiki/Right_hand_rule</w:t>
              </w:r>
            </w:hyperlink>
            <w:r w:rsidRPr="00A94F4D">
              <w:rPr>
                <w:rFonts w:eastAsia="Arial" w:cs="Arial"/>
                <w:szCs w:val="18"/>
              </w:rPr>
              <w:t>.</w:t>
            </w:r>
          </w:p>
        </w:tc>
      </w:tr>
      <w:tr w:rsidR="00A94F4D" w:rsidRPr="00A94F4D" w:rsidTr="00A94F4D">
        <w:tc>
          <w:tcPr>
            <w:tcW w:w="1320" w:type="dxa"/>
          </w:tcPr>
          <w:p w:rsidR="00A94F4D" w:rsidRPr="00A94F4D" w:rsidRDefault="00A94F4D" w:rsidP="00A94F4D">
            <w:pPr>
              <w:pStyle w:val="CellBody"/>
              <w:jc w:val="center"/>
            </w:pPr>
            <w:r w:rsidRPr="00A94F4D">
              <w:t>roll</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X-axis</w:t>
            </w:r>
          </w:p>
        </w:tc>
      </w:tr>
      <w:tr w:rsidR="00A94F4D" w:rsidRPr="00A94F4D" w:rsidTr="00A94F4D">
        <w:tc>
          <w:tcPr>
            <w:tcW w:w="1320" w:type="dxa"/>
          </w:tcPr>
          <w:p w:rsidR="00A94F4D" w:rsidRPr="00A94F4D" w:rsidRDefault="00A94F4D" w:rsidP="00A94F4D">
            <w:pPr>
              <w:pStyle w:val="CellBody"/>
              <w:jc w:val="center"/>
            </w:pPr>
            <w:r w:rsidRPr="00A94F4D">
              <w:t>RPY</w:t>
            </w:r>
          </w:p>
        </w:tc>
        <w:tc>
          <w:tcPr>
            <w:tcW w:w="8935" w:type="dxa"/>
          </w:tcPr>
          <w:p w:rsidR="00A94F4D" w:rsidRDefault="00A94F4D" w:rsidP="00A94F4D">
            <w:pPr>
              <w:pStyle w:val="CellBody"/>
            </w:pPr>
            <w:r w:rsidRPr="00A94F4D">
              <w:t>Roll, Pitch, and Yaw. In the Aerospace/NED frame of reference these are defined as rotations about the X</w:t>
            </w:r>
            <w:r w:rsidR="00D63904">
              <w:noBreakHyphen/>
            </w:r>
            <w:proofErr w:type="spellStart"/>
            <w:r w:rsidRPr="00A94F4D">
              <w:t>axis,Y</w:t>
            </w:r>
            <w:proofErr w:type="spellEnd"/>
            <w:r w:rsidR="00D63904">
              <w:noBreakHyphen/>
            </w:r>
            <w:r w:rsidRPr="00A94F4D">
              <w:t>axis, and Z</w:t>
            </w:r>
            <w:r w:rsidR="00D63904">
              <w:noBreakHyphen/>
            </w:r>
            <w:r w:rsidRPr="00A94F4D">
              <w:t>axis</w:t>
            </w:r>
          </w:p>
          <w:p w:rsidR="00A7508D" w:rsidRPr="00A94F4D" w:rsidRDefault="00A7508D" w:rsidP="00A94F4D">
            <w:pPr>
              <w:pStyle w:val="CellBody"/>
              <w:rPr>
                <w:rFonts w:eastAsia="Arial" w:cs="Arial"/>
                <w:szCs w:val="18"/>
              </w:rPr>
            </w:pPr>
            <w:r>
              <w:rPr>
                <w:rFonts w:eastAsia="Arial" w:cs="Arial"/>
                <w:noProof/>
                <w:szCs w:val="18"/>
              </w:rPr>
              <w:drawing>
                <wp:inline distT="0" distB="0" distL="0" distR="0">
                  <wp:extent cx="3107442" cy="285141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ll_Pitch_and_Yaw_about_the_body_frame_of_an_airpla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07442" cy="2851410"/>
                          </a:xfrm>
                          <a:prstGeom prst="rect">
                            <a:avLst/>
                          </a:prstGeom>
                        </pic:spPr>
                      </pic:pic>
                    </a:graphicData>
                  </a:graphic>
                </wp:inline>
              </w:drawing>
            </w:r>
          </w:p>
        </w:tc>
      </w:tr>
      <w:tr w:rsidR="00A94F4D" w:rsidRPr="00A94F4D" w:rsidTr="00A94F4D">
        <w:tc>
          <w:tcPr>
            <w:tcW w:w="1320" w:type="dxa"/>
          </w:tcPr>
          <w:p w:rsidR="00A94F4D" w:rsidRPr="00A94F4D" w:rsidRDefault="00A94F4D" w:rsidP="00A94F4D">
            <w:pPr>
              <w:pStyle w:val="CellBody"/>
              <w:jc w:val="center"/>
            </w:pPr>
            <w:r w:rsidRPr="00A94F4D">
              <w:t>SI</w:t>
            </w:r>
          </w:p>
        </w:tc>
        <w:tc>
          <w:tcPr>
            <w:tcW w:w="8935" w:type="dxa"/>
          </w:tcPr>
          <w:p w:rsidR="00A94F4D" w:rsidRPr="00A94F4D" w:rsidRDefault="00A94F4D" w:rsidP="00A94F4D">
            <w:pPr>
              <w:pStyle w:val="CellBody"/>
              <w:rPr>
                <w:rFonts w:eastAsia="Arial" w:cs="Arial"/>
                <w:szCs w:val="18"/>
              </w:rPr>
            </w:pPr>
            <w:r w:rsidRPr="00A94F4D">
              <w:t>International System of Units (meter, kilogram, second, ...)</w:t>
            </w:r>
          </w:p>
        </w:tc>
      </w:tr>
      <w:tr w:rsidR="00A94F4D" w:rsidRPr="00A94F4D" w:rsidTr="00A94F4D">
        <w:tc>
          <w:tcPr>
            <w:tcW w:w="1320" w:type="dxa"/>
          </w:tcPr>
          <w:p w:rsidR="00A94F4D" w:rsidRPr="00A94F4D" w:rsidRDefault="00A94F4D" w:rsidP="00A94F4D">
            <w:pPr>
              <w:pStyle w:val="CellBody"/>
              <w:jc w:val="center"/>
            </w:pPr>
            <w:r w:rsidRPr="00A94F4D">
              <w:t>SLERP</w:t>
            </w:r>
          </w:p>
        </w:tc>
        <w:tc>
          <w:tcPr>
            <w:tcW w:w="8935" w:type="dxa"/>
          </w:tcPr>
          <w:p w:rsidR="00A94F4D" w:rsidRPr="00A94F4D" w:rsidRDefault="00A94F4D" w:rsidP="00A94F4D">
            <w:pPr>
              <w:pStyle w:val="CellBody"/>
              <w:rPr>
                <w:rFonts w:eastAsia="Arial" w:cs="Arial"/>
                <w:szCs w:val="18"/>
              </w:rPr>
            </w:pPr>
            <w:r w:rsidRPr="00A94F4D">
              <w:rPr>
                <w:b/>
              </w:rPr>
              <w:t>S</w:t>
            </w:r>
            <w:r w:rsidRPr="00A94F4D">
              <w:t xml:space="preserve">pherical </w:t>
            </w:r>
            <w:r w:rsidRPr="00A94F4D">
              <w:rPr>
                <w:b/>
              </w:rPr>
              <w:t>L</w:t>
            </w:r>
            <w:r w:rsidRPr="00A94F4D">
              <w:t xml:space="preserve">inear </w:t>
            </w:r>
            <w:proofErr w:type="spellStart"/>
            <w:r w:rsidRPr="00A94F4D">
              <w:t>int</w:t>
            </w:r>
            <w:r w:rsidRPr="00A94F4D">
              <w:rPr>
                <w:b/>
              </w:rPr>
              <w:t>ERP</w:t>
            </w:r>
            <w:r w:rsidRPr="00A94F4D">
              <w:t>olation</w:t>
            </w:r>
            <w:proofErr w:type="spellEnd"/>
            <w:r w:rsidRPr="00A94F4D">
              <w:t xml:space="preserve"> - See </w:t>
            </w:r>
            <w:hyperlink r:id="rId32">
              <w:r w:rsidRPr="00A94F4D">
                <w:rPr>
                  <w:color w:val="0000FF"/>
                </w:rPr>
                <w:t>http://en.wikipedia.org/wiki/SLERP</w:t>
              </w:r>
            </w:hyperlink>
          </w:p>
        </w:tc>
      </w:tr>
      <w:tr w:rsidR="00A94F4D" w:rsidRPr="00A94F4D" w:rsidTr="00A94F4D">
        <w:tc>
          <w:tcPr>
            <w:tcW w:w="1320" w:type="dxa"/>
          </w:tcPr>
          <w:p w:rsidR="00A94F4D" w:rsidRPr="00A94F4D" w:rsidRDefault="00A94F4D" w:rsidP="00A94F4D">
            <w:pPr>
              <w:pStyle w:val="CellBody"/>
              <w:jc w:val="center"/>
            </w:pPr>
            <w:proofErr w:type="spellStart"/>
            <w:r w:rsidRPr="00A94F4D">
              <w:t>SysTick</w:t>
            </w:r>
            <w:proofErr w:type="spellEnd"/>
          </w:p>
        </w:tc>
        <w:tc>
          <w:tcPr>
            <w:tcW w:w="8935" w:type="dxa"/>
          </w:tcPr>
          <w:p w:rsidR="00A94F4D" w:rsidRPr="00A94F4D" w:rsidRDefault="00A94F4D" w:rsidP="00A94F4D">
            <w:pPr>
              <w:pStyle w:val="CellBody"/>
              <w:rPr>
                <w:rFonts w:eastAsia="Arial" w:cs="Arial"/>
                <w:szCs w:val="18"/>
              </w:rPr>
            </w:pPr>
            <w:r w:rsidRPr="00A94F4D">
              <w:t>A feature of the ARM</w:t>
            </w:r>
            <w:r w:rsidRPr="00A94F4D">
              <w:rPr>
                <w:position w:val="6"/>
                <w:sz w:val="13"/>
              </w:rPr>
              <w:t>®</w:t>
            </w:r>
            <w:r w:rsidRPr="00A94F4D">
              <w:rPr>
                <w:spacing w:val="13"/>
                <w:position w:val="6"/>
                <w:sz w:val="13"/>
              </w:rPr>
              <w:t xml:space="preserve"> </w:t>
            </w:r>
            <w:r w:rsidRPr="00A94F4D">
              <w:t>processor; a</w:t>
            </w:r>
            <w:r w:rsidRPr="00A94F4D">
              <w:rPr>
                <w:spacing w:val="1"/>
              </w:rPr>
              <w:t xml:space="preserve"> </w:t>
            </w:r>
            <w:r w:rsidRPr="00A94F4D">
              <w:t>clock timer which for the purposes of</w:t>
            </w:r>
            <w:r w:rsidRPr="00A94F4D">
              <w:rPr>
                <w:spacing w:val="1"/>
              </w:rPr>
              <w:t xml:space="preserve"> </w:t>
            </w:r>
            <w:r w:rsidRPr="00A94F4D">
              <w:t xml:space="preserve">this discussion, 1 </w:t>
            </w:r>
            <w:proofErr w:type="spellStart"/>
            <w:r w:rsidRPr="00A94F4D">
              <w:t>sysTick</w:t>
            </w:r>
            <w:proofErr w:type="spellEnd"/>
            <w:r w:rsidRPr="00A94F4D">
              <w:t xml:space="preserve"> = 1 CPU clock cycle.</w:t>
            </w:r>
          </w:p>
        </w:tc>
      </w:tr>
      <w:tr w:rsidR="00A94F4D" w:rsidRPr="00A94F4D" w:rsidTr="00A94F4D">
        <w:tc>
          <w:tcPr>
            <w:tcW w:w="1320" w:type="dxa"/>
          </w:tcPr>
          <w:p w:rsidR="00A94F4D" w:rsidRPr="00A94F4D" w:rsidRDefault="00A94F4D" w:rsidP="00A94F4D">
            <w:pPr>
              <w:pStyle w:val="CellBody"/>
              <w:jc w:val="center"/>
            </w:pPr>
            <w:r w:rsidRPr="00A94F4D">
              <w:t>tilt</w:t>
            </w:r>
          </w:p>
        </w:tc>
        <w:tc>
          <w:tcPr>
            <w:tcW w:w="8935" w:type="dxa"/>
          </w:tcPr>
          <w:p w:rsidR="00A94F4D" w:rsidRPr="00A94F4D" w:rsidRDefault="00A94F4D" w:rsidP="00A94F4D">
            <w:pPr>
              <w:pStyle w:val="CellBody"/>
              <w:rPr>
                <w:rFonts w:eastAsia="Arial" w:cs="Arial"/>
                <w:szCs w:val="18"/>
              </w:rPr>
            </w:pPr>
            <w:r w:rsidRPr="00A94F4D">
              <w:t>Angle from vertical</w:t>
            </w:r>
          </w:p>
        </w:tc>
      </w:tr>
      <w:tr w:rsidR="00A94F4D" w:rsidRPr="00A94F4D" w:rsidTr="00A94F4D">
        <w:tc>
          <w:tcPr>
            <w:tcW w:w="1320" w:type="dxa"/>
          </w:tcPr>
          <w:p w:rsidR="00A94F4D" w:rsidRPr="00A94F4D" w:rsidRDefault="00A94F4D" w:rsidP="00A94F4D">
            <w:pPr>
              <w:pStyle w:val="CellBody"/>
              <w:jc w:val="center"/>
            </w:pPr>
            <w:r w:rsidRPr="00A94F4D">
              <w:t>UART</w:t>
            </w:r>
          </w:p>
        </w:tc>
        <w:tc>
          <w:tcPr>
            <w:tcW w:w="8935" w:type="dxa"/>
          </w:tcPr>
          <w:p w:rsidR="00A94F4D" w:rsidRPr="00A94F4D" w:rsidRDefault="00A94F4D" w:rsidP="00A94F4D">
            <w:pPr>
              <w:pStyle w:val="CellBody"/>
              <w:rPr>
                <w:rFonts w:eastAsia="Arial" w:cs="Arial"/>
                <w:szCs w:val="18"/>
              </w:rPr>
            </w:pPr>
            <w:r w:rsidRPr="00A94F4D">
              <w:t>Universal Asynchronous Receiver / Transmitter, also known as SCI (Serial Communications Interface)</w:t>
            </w:r>
          </w:p>
        </w:tc>
      </w:tr>
      <w:tr w:rsidR="00A94F4D" w:rsidRPr="00A94F4D" w:rsidTr="00A94F4D">
        <w:tc>
          <w:tcPr>
            <w:tcW w:w="1320" w:type="dxa"/>
          </w:tcPr>
          <w:p w:rsidR="00A94F4D" w:rsidRPr="00A94F4D" w:rsidRDefault="00A94F4D" w:rsidP="00A94F4D">
            <w:pPr>
              <w:pStyle w:val="CellBody"/>
              <w:jc w:val="center"/>
            </w:pPr>
            <w:r w:rsidRPr="00A94F4D">
              <w:t>yaw</w:t>
            </w:r>
          </w:p>
        </w:tc>
        <w:tc>
          <w:tcPr>
            <w:tcW w:w="8935" w:type="dxa"/>
          </w:tcPr>
          <w:p w:rsidR="00A94F4D" w:rsidRPr="00A94F4D" w:rsidRDefault="00A94F4D" w:rsidP="00A94F4D">
            <w:pPr>
              <w:pStyle w:val="CellBody"/>
              <w:rPr>
                <w:rFonts w:eastAsia="Arial" w:cs="Arial"/>
                <w:szCs w:val="18"/>
              </w:rPr>
            </w:pPr>
            <w:r w:rsidRPr="00A94F4D">
              <w:t>In the Aerospace/NED frame of reference, defined as a rotation about the Z-axis</w:t>
            </w:r>
          </w:p>
        </w:tc>
      </w:tr>
    </w:tbl>
    <w:p w:rsidR="0073312F" w:rsidRDefault="0073312F" w:rsidP="00F73D8D">
      <w:pPr>
        <w:pStyle w:val="Heading2"/>
      </w:pPr>
      <w:bookmarkStart w:id="843" w:name="_Toc483482733"/>
      <w:r w:rsidRPr="001B1E24">
        <w:lastRenderedPageBreak/>
        <w:t>References</w:t>
      </w:r>
      <w:bookmarkEnd w:id="843"/>
    </w:p>
    <w:p w:rsidR="00F31C4A" w:rsidRPr="00125AD8" w:rsidRDefault="00F31C4A" w:rsidP="00F31C4A">
      <w:pPr>
        <w:pStyle w:val="Body"/>
      </w:pPr>
      <w:r w:rsidRPr="00125AD8">
        <w:t xml:space="preserve">Included in </w:t>
      </w:r>
      <w:r>
        <w:t>with the sensor fusion source code</w:t>
      </w:r>
      <w:r w:rsidRPr="00125AD8">
        <w:t>, you will find:</w:t>
      </w:r>
    </w:p>
    <w:p w:rsidR="00F31C4A" w:rsidRDefault="00F31C4A" w:rsidP="00F746EA">
      <w:pPr>
        <w:pStyle w:val="Body"/>
        <w:numPr>
          <w:ilvl w:val="0"/>
          <w:numId w:val="32"/>
        </w:numPr>
        <w:spacing w:before="100" w:after="80" w:line="250" w:lineRule="exact"/>
      </w:pPr>
      <w:r w:rsidRPr="00125AD8">
        <w:t xml:space="preserve">This </w:t>
      </w:r>
      <w:r>
        <w:t>data sh</w:t>
      </w:r>
      <w:r w:rsidRPr="00125AD8">
        <w:t>e</w:t>
      </w:r>
      <w:r>
        <w:t>et</w:t>
      </w:r>
    </w:p>
    <w:p w:rsidR="00F31C4A" w:rsidRPr="00125AD8" w:rsidRDefault="00F31C4A" w:rsidP="00F746EA">
      <w:pPr>
        <w:pStyle w:val="Body"/>
        <w:numPr>
          <w:ilvl w:val="0"/>
          <w:numId w:val="32"/>
        </w:numPr>
        <w:spacing w:before="100" w:after="80" w:line="250" w:lineRule="exact"/>
      </w:pPr>
      <w:r>
        <w:t xml:space="preserve">NXP Sensor Fusion for Kinetis </w:t>
      </w:r>
      <w:ins w:id="844" w:author="Stanley Mike-RMPE01" w:date="2017-05-16T12:29:00Z">
        <w:r w:rsidR="00FE2209">
          <w:t xml:space="preserve">&amp; LPC </w:t>
        </w:r>
      </w:ins>
      <w:r>
        <w:t>MCUs User Guide</w:t>
      </w:r>
    </w:p>
    <w:p w:rsidR="00F31C4A" w:rsidRDefault="00F31C4A" w:rsidP="00F746EA">
      <w:pPr>
        <w:pStyle w:val="Body"/>
        <w:numPr>
          <w:ilvl w:val="0"/>
          <w:numId w:val="32"/>
        </w:numPr>
        <w:spacing w:before="100" w:after="80" w:line="250" w:lineRule="exact"/>
      </w:pPr>
      <w:r>
        <w:t>NXP Application Note AN5016, Rev. 2.0: Trigonometry Approximations</w:t>
      </w:r>
    </w:p>
    <w:p w:rsidR="00F31C4A" w:rsidRPr="00125AD8" w:rsidRDefault="00F31C4A" w:rsidP="00F746EA">
      <w:pPr>
        <w:pStyle w:val="Body"/>
        <w:numPr>
          <w:ilvl w:val="0"/>
          <w:numId w:val="32"/>
        </w:numPr>
        <w:spacing w:before="100" w:after="80" w:line="250" w:lineRule="exact"/>
      </w:pPr>
      <w:r>
        <w:t>NXP Application Note AN5017, Rev 2.0: Aerospace</w:t>
      </w:r>
      <w:r w:rsidR="00986AA8">
        <w:fldChar w:fldCharType="begin"/>
      </w:r>
      <w:r>
        <w:instrText xml:space="preserve"> XE "</w:instrText>
      </w:r>
      <w:r w:rsidRPr="00F73BEA">
        <w:instrText>Aerospace</w:instrText>
      </w:r>
      <w:r>
        <w:instrText xml:space="preserve">" </w:instrText>
      </w:r>
      <w:r w:rsidR="00986AA8">
        <w:fldChar w:fldCharType="end"/>
      </w:r>
      <w:r>
        <w:t>, Android</w:t>
      </w:r>
      <w:r w:rsidR="00986AA8">
        <w:fldChar w:fldCharType="begin"/>
      </w:r>
      <w:r>
        <w:instrText xml:space="preserve"> XE "</w:instrText>
      </w:r>
      <w:r w:rsidRPr="00EC4A55">
        <w:instrText>Android</w:instrText>
      </w:r>
      <w:r>
        <w:instrText xml:space="preserve">" </w:instrText>
      </w:r>
      <w:r w:rsidR="00986AA8">
        <w:fldChar w:fldCharType="end"/>
      </w:r>
      <w:r>
        <w:t xml:space="preserve"> and Windows 8</w:t>
      </w:r>
      <w:r w:rsidR="00986AA8">
        <w:fldChar w:fldCharType="begin"/>
      </w:r>
      <w:r>
        <w:instrText xml:space="preserve"> XE "</w:instrText>
      </w:r>
      <w:r w:rsidRPr="00AB57EC">
        <w:instrText>Windows 8</w:instrText>
      </w:r>
      <w:r>
        <w:instrText xml:space="preserve">" </w:instrText>
      </w:r>
      <w:r w:rsidR="00986AA8">
        <w:fldChar w:fldCharType="end"/>
      </w:r>
      <w:r>
        <w:t xml:space="preserve"> Coordinate Systems</w:t>
      </w:r>
    </w:p>
    <w:p w:rsidR="00F31C4A" w:rsidRPr="00125AD8" w:rsidRDefault="00F31C4A" w:rsidP="00F746EA">
      <w:pPr>
        <w:pStyle w:val="Body"/>
        <w:numPr>
          <w:ilvl w:val="0"/>
          <w:numId w:val="32"/>
        </w:numPr>
        <w:spacing w:before="100" w:after="80" w:line="250" w:lineRule="exact"/>
      </w:pPr>
      <w:r w:rsidRPr="00125AD8">
        <w:t xml:space="preserve">NXP Application Note AN5018, Rev. </w:t>
      </w:r>
      <w:r>
        <w:t>2.0</w:t>
      </w:r>
      <w:r w:rsidRPr="00125AD8">
        <w:t>: Basic Kalman Filter Theory</w:t>
      </w:r>
    </w:p>
    <w:p w:rsidR="00F31C4A" w:rsidRPr="00125AD8" w:rsidRDefault="00F31C4A" w:rsidP="00F746EA">
      <w:pPr>
        <w:pStyle w:val="Body"/>
        <w:numPr>
          <w:ilvl w:val="0"/>
          <w:numId w:val="32"/>
        </w:numPr>
        <w:spacing w:before="100" w:after="80" w:line="250" w:lineRule="exact"/>
      </w:pPr>
      <w:r w:rsidRPr="00125AD8">
        <w:t xml:space="preserve">NXP Application Note AN5019, Rev. </w:t>
      </w:r>
      <w:r>
        <w:t>2.0</w:t>
      </w:r>
      <w:r w:rsidRPr="00125AD8">
        <w:t>: Magnetic Calibration</w:t>
      </w:r>
      <w:r w:rsidR="00986AA8">
        <w:fldChar w:fldCharType="begin"/>
      </w:r>
      <w:r>
        <w:instrText xml:space="preserve"> XE "</w:instrText>
      </w:r>
      <w:r w:rsidRPr="00F74EFD">
        <w:instrText>Magnetic Calibration</w:instrText>
      </w:r>
      <w:r>
        <w:instrText xml:space="preserve">" </w:instrText>
      </w:r>
      <w:r w:rsidR="00986AA8">
        <w:fldChar w:fldCharType="end"/>
      </w:r>
      <w:r w:rsidRPr="00125AD8">
        <w:t xml:space="preserve"> Algorithms</w:t>
      </w:r>
    </w:p>
    <w:p w:rsidR="00F31C4A" w:rsidRPr="00125AD8" w:rsidRDefault="00F31C4A" w:rsidP="00F746EA">
      <w:pPr>
        <w:pStyle w:val="Body"/>
        <w:numPr>
          <w:ilvl w:val="0"/>
          <w:numId w:val="32"/>
        </w:numPr>
        <w:spacing w:before="100" w:after="80" w:line="250" w:lineRule="exact"/>
      </w:pPr>
      <w:r w:rsidRPr="00125AD8">
        <w:t xml:space="preserve">NXP Application Note AN5020, Rev. </w:t>
      </w:r>
      <w:r>
        <w:t>2.0</w:t>
      </w:r>
      <w:r w:rsidRPr="00125AD8">
        <w:t>: Determining Matrix Eigenvalues</w:t>
      </w:r>
      <w:r w:rsidR="00986AA8">
        <w:fldChar w:fldCharType="begin"/>
      </w:r>
      <w:r>
        <w:instrText xml:space="preserve"> XE "</w:instrText>
      </w:r>
      <w:r w:rsidRPr="00D207AD">
        <w:instrText>Eigenvalues</w:instrText>
      </w:r>
      <w:r>
        <w:instrText xml:space="preserve">" </w:instrText>
      </w:r>
      <w:r w:rsidR="00986AA8">
        <w:fldChar w:fldCharType="end"/>
      </w:r>
      <w:r w:rsidRPr="00125AD8">
        <w:t xml:space="preserve"> and Eigenvectors by Jacobi Algorithm</w:t>
      </w:r>
    </w:p>
    <w:p w:rsidR="00F31C4A" w:rsidRPr="00125AD8" w:rsidRDefault="00F31C4A" w:rsidP="00F746EA">
      <w:pPr>
        <w:pStyle w:val="Body"/>
        <w:numPr>
          <w:ilvl w:val="0"/>
          <w:numId w:val="32"/>
        </w:numPr>
        <w:spacing w:before="100" w:after="80" w:line="250" w:lineRule="exact"/>
      </w:pPr>
      <w:r w:rsidRPr="00125AD8">
        <w:t xml:space="preserve">NXP Application Note AN5021, Rev. </w:t>
      </w:r>
      <w:r>
        <w:t>2.0</w:t>
      </w:r>
      <w:r w:rsidRPr="00125AD8">
        <w:t>: Calculation of Orientation Matrices from Sensor Data</w:t>
      </w:r>
    </w:p>
    <w:p w:rsidR="00F31C4A" w:rsidRPr="00125AD8" w:rsidRDefault="00F31C4A" w:rsidP="00F746EA">
      <w:pPr>
        <w:pStyle w:val="Body"/>
        <w:numPr>
          <w:ilvl w:val="0"/>
          <w:numId w:val="32"/>
        </w:numPr>
        <w:spacing w:before="100" w:after="80" w:line="250" w:lineRule="exact"/>
      </w:pPr>
      <w:r w:rsidRPr="00125AD8">
        <w:t xml:space="preserve">NXP Application Note AN5022, Rev. </w:t>
      </w:r>
      <w:r>
        <w:t>2.0</w:t>
      </w:r>
      <w:r w:rsidRPr="00125AD8">
        <w:t>: Quaternion</w:t>
      </w:r>
      <w:r w:rsidR="00986AA8">
        <w:fldChar w:fldCharType="begin"/>
      </w:r>
      <w:r>
        <w:instrText xml:space="preserve"> XE "</w:instrText>
      </w:r>
      <w:r w:rsidRPr="005C1D30">
        <w:instrText>Quaternion</w:instrText>
      </w:r>
      <w:r>
        <w:instrText xml:space="preserve">" </w:instrText>
      </w:r>
      <w:r w:rsidR="00986AA8">
        <w:fldChar w:fldCharType="end"/>
      </w:r>
      <w:r w:rsidRPr="00125AD8">
        <w:t xml:space="preserve"> Algebra and Rotations</w:t>
      </w:r>
    </w:p>
    <w:p w:rsidR="00F31C4A" w:rsidRDefault="00F31C4A" w:rsidP="00F746EA">
      <w:pPr>
        <w:pStyle w:val="Body"/>
        <w:numPr>
          <w:ilvl w:val="0"/>
          <w:numId w:val="32"/>
        </w:numPr>
        <w:spacing w:before="100" w:after="80" w:line="250" w:lineRule="exact"/>
      </w:pPr>
      <w:r w:rsidRPr="00125AD8">
        <w:t xml:space="preserve">NXP Application Note AN5023, Rev. </w:t>
      </w:r>
      <w:r>
        <w:t>2.0</w:t>
      </w:r>
      <w:r w:rsidRPr="00125AD8">
        <w:t>: Sensor Fusion Kalman Filters</w:t>
      </w:r>
    </w:p>
    <w:p w:rsidR="00F31C4A" w:rsidRDefault="00F31C4A" w:rsidP="00F746EA">
      <w:pPr>
        <w:pStyle w:val="Body"/>
        <w:numPr>
          <w:ilvl w:val="0"/>
          <w:numId w:val="32"/>
        </w:numPr>
        <w:spacing w:before="100" w:after="80" w:line="250" w:lineRule="exact"/>
      </w:pPr>
      <w:r>
        <w:t>NXP Application Note AN5286, Rev. 2.0: Precision Accelerometer Calibrations</w:t>
      </w:r>
    </w:p>
    <w:p w:rsidR="00D13B21" w:rsidRDefault="00FC0408" w:rsidP="00D13B21">
      <w:pPr>
        <w:spacing w:before="240"/>
      </w:pPr>
      <w:r>
        <w:t>External references you may find useful include:</w:t>
      </w:r>
    </w:p>
    <w:p w:rsidR="00D13B21" w:rsidRPr="00D13B21" w:rsidRDefault="007F6E20" w:rsidP="00F746EA">
      <w:pPr>
        <w:pStyle w:val="Body"/>
        <w:numPr>
          <w:ilvl w:val="0"/>
          <w:numId w:val="33"/>
        </w:numPr>
        <w:rPr>
          <w:rStyle w:val="Link"/>
          <w:rFonts w:ascii="Arial" w:hAnsi="Arial" w:cstheme="minorBidi"/>
          <w:color w:val="auto"/>
        </w:rPr>
      </w:pPr>
      <w:hyperlink r:id="rId33">
        <w:r w:rsidR="00FC0408" w:rsidRPr="00D13B21">
          <w:rPr>
            <w:rStyle w:val="Link"/>
          </w:rPr>
          <w:t>nxp.com/sensorfusion</w:t>
        </w:r>
      </w:hyperlink>
    </w:p>
    <w:p w:rsidR="00FC0408" w:rsidRPr="00D13B21" w:rsidRDefault="00FC0408" w:rsidP="00D13B21">
      <w:pPr>
        <w:pStyle w:val="Body"/>
        <w:rPr>
          <w:rStyle w:val="Link"/>
          <w:rFonts w:ascii="Arial" w:hAnsi="Arial" w:cs="Arial"/>
        </w:rPr>
      </w:pPr>
      <w:r w:rsidRPr="00D13B21">
        <w:t xml:space="preserve">MCU on Eclipse blog at </w:t>
      </w:r>
      <w:hyperlink r:id="rId34" w:history="1">
        <w:r w:rsidRPr="00D13B21">
          <w:rPr>
            <w:rStyle w:val="Link"/>
          </w:rPr>
          <w:t>mcuoneclipse.com</w:t>
        </w:r>
      </w:hyperlink>
    </w:p>
    <w:p w:rsidR="00FC0408" w:rsidRPr="00125AD8" w:rsidRDefault="00FC0408" w:rsidP="00F746EA">
      <w:pPr>
        <w:pStyle w:val="Body"/>
        <w:numPr>
          <w:ilvl w:val="0"/>
          <w:numId w:val="32"/>
        </w:numPr>
        <w:spacing w:before="100" w:after="80" w:line="250" w:lineRule="exact"/>
      </w:pPr>
      <w:r w:rsidRPr="00125AD8">
        <w:t>Kinetis Design Studio</w:t>
      </w:r>
      <w:r w:rsidR="00986AA8">
        <w:fldChar w:fldCharType="begin"/>
      </w:r>
      <w:r>
        <w:instrText xml:space="preserve"> XE "</w:instrText>
      </w:r>
      <w:r w:rsidRPr="00C4280C">
        <w:instrText>Kinetis Design Studio</w:instrText>
      </w:r>
      <w:r>
        <w:instrText xml:space="preserve">" </w:instrText>
      </w:r>
      <w:r w:rsidR="00986AA8">
        <w:fldChar w:fldCharType="end"/>
      </w:r>
      <w:r w:rsidRPr="00125AD8">
        <w:t xml:space="preserve"> software at </w:t>
      </w:r>
      <w:hyperlink r:id="rId35">
        <w:r w:rsidRPr="00125AD8">
          <w:rPr>
            <w:rStyle w:val="Link"/>
            <w:rFonts w:ascii="Arial" w:hAnsi="Arial" w:cs="Arial"/>
          </w:rPr>
          <w:t>nxp.com/</w:t>
        </w:r>
        <w:proofErr w:type="spellStart"/>
        <w:r w:rsidRPr="00125AD8">
          <w:rPr>
            <w:rStyle w:val="Link"/>
            <w:rFonts w:ascii="Arial" w:hAnsi="Arial" w:cs="Arial"/>
          </w:rPr>
          <w:t>kds</w:t>
        </w:r>
        <w:proofErr w:type="spellEnd"/>
      </w:hyperlink>
    </w:p>
    <w:p w:rsidR="00FC0408" w:rsidRPr="00125AD8" w:rsidRDefault="00FC0408" w:rsidP="00F746EA">
      <w:pPr>
        <w:pStyle w:val="Body"/>
        <w:numPr>
          <w:ilvl w:val="0"/>
          <w:numId w:val="32"/>
        </w:numPr>
        <w:spacing w:before="100" w:after="80" w:line="250" w:lineRule="exact"/>
      </w:pPr>
      <w:r w:rsidRPr="00125AD8">
        <w:t>Euler Angles</w:t>
      </w:r>
      <w:r w:rsidR="00986AA8">
        <w:fldChar w:fldCharType="begin"/>
      </w:r>
      <w:r>
        <w:instrText xml:space="preserve"> XE "</w:instrText>
      </w:r>
      <w:r w:rsidRPr="000C5667">
        <w:instrText>Euler Angles</w:instrText>
      </w:r>
      <w:r>
        <w:instrText xml:space="preserve">" </w:instrText>
      </w:r>
      <w:r w:rsidR="00986AA8">
        <w:fldChar w:fldCharType="end"/>
      </w:r>
      <w:r w:rsidRPr="00125AD8">
        <w:t xml:space="preserve"> at </w:t>
      </w:r>
      <w:hyperlink r:id="rId36">
        <w:r w:rsidRPr="00125AD8">
          <w:rPr>
            <w:rStyle w:val="Link"/>
            <w:rFonts w:ascii="Arial" w:hAnsi="Arial" w:cs="Arial"/>
          </w:rPr>
          <w:t>en.wikipedia.org/wiki/</w:t>
        </w:r>
        <w:proofErr w:type="spellStart"/>
        <w:r w:rsidRPr="00125AD8">
          <w:rPr>
            <w:rStyle w:val="Link"/>
            <w:rFonts w:ascii="Arial" w:hAnsi="Arial" w:cs="Arial"/>
          </w:rPr>
          <w:t>Euler_Angles</w:t>
        </w:r>
        <w:proofErr w:type="spellEnd"/>
        <w:r w:rsidR="00986AA8">
          <w:rPr>
            <w:rStyle w:val="Link"/>
            <w:rFonts w:ascii="Arial" w:hAnsi="Arial" w:cs="Arial"/>
          </w:rPr>
          <w:fldChar w:fldCharType="begin"/>
        </w:r>
        <w:r>
          <w:instrText xml:space="preserve"> XE "</w:instrText>
        </w:r>
        <w:r w:rsidRPr="006F3B9D">
          <w:rPr>
            <w:rStyle w:val="Link"/>
            <w:rFonts w:ascii="Arial" w:hAnsi="Arial" w:cs="Arial"/>
          </w:rPr>
          <w:instrText>Euler_Angles</w:instrText>
        </w:r>
        <w:r>
          <w:instrText xml:space="preserve">" </w:instrText>
        </w:r>
        <w:r w:rsidR="00986AA8">
          <w:rPr>
            <w:rStyle w:val="Link"/>
            <w:rFonts w:ascii="Arial" w:hAnsi="Arial" w:cs="Arial"/>
          </w:rPr>
          <w:fldChar w:fldCharType="end"/>
        </w:r>
      </w:hyperlink>
    </w:p>
    <w:p w:rsidR="00FC0408" w:rsidRPr="00125AD8" w:rsidRDefault="00FC0408" w:rsidP="00F746EA">
      <w:pPr>
        <w:pStyle w:val="Body"/>
        <w:numPr>
          <w:ilvl w:val="0"/>
          <w:numId w:val="32"/>
        </w:numPr>
        <w:spacing w:before="100" w:after="80" w:line="250" w:lineRule="exact"/>
      </w:pPr>
      <w:r w:rsidRPr="00125AD8">
        <w:t>Introduction to Random Signals and Applied Kalman Filtering, 3rd edition, by Robert Grover Brown and Patrick Y.C. Hwang, John Wiley &amp; Sons, 1997</w:t>
      </w:r>
    </w:p>
    <w:p w:rsidR="00FC0408" w:rsidRPr="00125AD8" w:rsidRDefault="00FC0408" w:rsidP="00F746EA">
      <w:pPr>
        <w:pStyle w:val="Body"/>
        <w:numPr>
          <w:ilvl w:val="0"/>
          <w:numId w:val="32"/>
        </w:numPr>
        <w:spacing w:before="100" w:after="80" w:line="250" w:lineRule="exact"/>
      </w:pPr>
      <w:r w:rsidRPr="00125AD8">
        <w:t>Quaternions</w:t>
      </w:r>
      <w:r w:rsidR="00986AA8">
        <w:fldChar w:fldCharType="begin"/>
      </w:r>
      <w:r>
        <w:instrText xml:space="preserve"> XE "</w:instrText>
      </w:r>
      <w:r w:rsidRPr="000C5667">
        <w:instrText>Quaternions</w:instrText>
      </w:r>
      <w:r>
        <w:instrText xml:space="preserve">" </w:instrText>
      </w:r>
      <w:r w:rsidR="00986AA8">
        <w:fldChar w:fldCharType="end"/>
      </w:r>
      <w:r w:rsidRPr="00125AD8">
        <w:t xml:space="preserve"> and Rotation Sequences, Jack B. </w:t>
      </w:r>
      <w:proofErr w:type="spellStart"/>
      <w:r w:rsidRPr="00125AD8">
        <w:t>Kuipers</w:t>
      </w:r>
      <w:proofErr w:type="spellEnd"/>
      <w:r w:rsidRPr="00125AD8">
        <w:t>, Princeton University Press, 1999</w:t>
      </w:r>
    </w:p>
    <w:p w:rsidR="00FC0408" w:rsidRPr="00125AD8" w:rsidRDefault="00FC0408" w:rsidP="00F746EA">
      <w:pPr>
        <w:pStyle w:val="Body"/>
        <w:numPr>
          <w:ilvl w:val="0"/>
          <w:numId w:val="32"/>
        </w:numPr>
        <w:spacing w:before="100" w:after="80" w:line="250" w:lineRule="exact"/>
      </w:pPr>
      <w:r w:rsidRPr="00125AD8">
        <w:t xml:space="preserve">NXP Freedom development platform home page at </w:t>
      </w:r>
      <w:hyperlink r:id="rId37">
        <w:r>
          <w:rPr>
            <w:rStyle w:val="Link"/>
            <w:rFonts w:ascii="Arial" w:hAnsi="Arial" w:cs="Arial"/>
          </w:rPr>
          <w:t>nxp.com/freedom</w:t>
        </w:r>
      </w:hyperlink>
    </w:p>
    <w:p w:rsidR="00FC0408" w:rsidRPr="00125AD8" w:rsidRDefault="007F6E20" w:rsidP="00F746EA">
      <w:pPr>
        <w:pStyle w:val="Body"/>
        <w:numPr>
          <w:ilvl w:val="0"/>
          <w:numId w:val="32"/>
        </w:numPr>
        <w:spacing w:before="100" w:after="80" w:line="250" w:lineRule="exact"/>
      </w:pPr>
      <w:hyperlink r:id="rId38">
        <w:r w:rsidR="00FC0408" w:rsidRPr="00125AD8">
          <w:rPr>
            <w:rStyle w:val="Link"/>
            <w:rFonts w:ascii="Arial" w:hAnsi="Arial" w:cs="Arial"/>
          </w:rPr>
          <w:t>OpenSDA</w:t>
        </w:r>
        <w:r w:rsidR="00986AA8">
          <w:rPr>
            <w:rStyle w:val="Link"/>
            <w:rFonts w:ascii="Arial" w:hAnsi="Arial" w:cs="Arial"/>
          </w:rPr>
          <w:fldChar w:fldCharType="begin"/>
        </w:r>
        <w:r w:rsidR="00FC0408">
          <w:instrText xml:space="preserve"> XE "</w:instrText>
        </w:r>
        <w:r w:rsidR="00FC0408" w:rsidRPr="00762ACE">
          <w:rPr>
            <w:rStyle w:val="Link"/>
            <w:rFonts w:ascii="Arial" w:hAnsi="Arial" w:cs="Arial"/>
          </w:rPr>
          <w:instrText>OpenSDA</w:instrText>
        </w:r>
        <w:r w:rsidR="00FC0408">
          <w:instrText xml:space="preserve">" </w:instrText>
        </w:r>
        <w:r w:rsidR="00986AA8">
          <w:rPr>
            <w:rStyle w:val="Link"/>
            <w:rFonts w:ascii="Arial" w:hAnsi="Arial" w:cs="Arial"/>
          </w:rPr>
          <w:fldChar w:fldCharType="end"/>
        </w:r>
        <w:r w:rsidR="00FC0408" w:rsidRPr="00125AD8">
          <w:rPr>
            <w:rStyle w:val="Link"/>
            <w:rFonts w:ascii="Arial" w:hAnsi="Arial" w:cs="Arial"/>
          </w:rPr>
          <w:t xml:space="preserve"> User’s Guide</w:t>
        </w:r>
      </w:hyperlink>
      <w:r w:rsidR="00FC0408" w:rsidRPr="00125AD8">
        <w:t xml:space="preserve">, </w:t>
      </w:r>
      <w:r w:rsidR="00FC0408">
        <w:t>NXP Semiconductors N.V.</w:t>
      </w:r>
      <w:r w:rsidR="00FC0408" w:rsidRPr="00125AD8">
        <w:t>, Rev 0.93, 2012-09-18</w:t>
      </w:r>
    </w:p>
    <w:p w:rsidR="00FC0408" w:rsidRDefault="00FC0408" w:rsidP="00F746EA">
      <w:pPr>
        <w:pStyle w:val="Body"/>
        <w:numPr>
          <w:ilvl w:val="0"/>
          <w:numId w:val="32"/>
        </w:numPr>
        <w:spacing w:before="100" w:after="80" w:line="250" w:lineRule="exact"/>
      </w:pPr>
      <w:r>
        <w:t>NXP OpenSDA</w:t>
      </w:r>
      <w:r w:rsidR="00986AA8">
        <w:fldChar w:fldCharType="begin"/>
      </w:r>
      <w:r>
        <w:instrText xml:space="preserve"> XE "</w:instrText>
      </w:r>
      <w:hyperlink r:id="rId39" w:history="1">
        <w:r w:rsidRPr="00E713D8">
          <w:rPr>
            <w:rStyle w:val="Link"/>
          </w:rPr>
          <w:instrText>OpenSDA</w:instrText>
        </w:r>
      </w:hyperlink>
      <w:r>
        <w:instrText xml:space="preserve">" </w:instrText>
      </w:r>
      <w:r w:rsidR="00986AA8">
        <w:fldChar w:fldCharType="end"/>
      </w:r>
      <w:r>
        <w:t xml:space="preserve"> support page at </w:t>
      </w:r>
      <w:hyperlink r:id="rId40" w:history="1">
        <w:r w:rsidRPr="00A92CAA">
          <w:rPr>
            <w:rStyle w:val="Link"/>
          </w:rPr>
          <w:t>nxp.com/</w:t>
        </w:r>
        <w:proofErr w:type="spellStart"/>
        <w:r w:rsidRPr="00A92CAA">
          <w:rPr>
            <w:rStyle w:val="Link"/>
          </w:rPr>
          <w:t>opensda</w:t>
        </w:r>
        <w:proofErr w:type="spellEnd"/>
      </w:hyperlink>
    </w:p>
    <w:p w:rsidR="00FC0408" w:rsidRDefault="00FC0408" w:rsidP="00F746EA">
      <w:pPr>
        <w:pStyle w:val="Body"/>
        <w:numPr>
          <w:ilvl w:val="0"/>
          <w:numId w:val="32"/>
        </w:numPr>
        <w:spacing w:before="100" w:after="80" w:line="250" w:lineRule="exact"/>
      </w:pPr>
      <w:r>
        <w:t>PE micro Open</w:t>
      </w:r>
      <w:r w:rsidRPr="00125AD8">
        <w:t>SDA</w:t>
      </w:r>
      <w:r w:rsidR="00986AA8">
        <w:fldChar w:fldCharType="begin"/>
      </w:r>
      <w:r>
        <w:instrText xml:space="preserve"> XE "</w:instrText>
      </w:r>
      <w:hyperlink r:id="rId41" w:history="1">
        <w:r w:rsidRPr="00E713D8">
          <w:rPr>
            <w:rStyle w:val="Link"/>
          </w:rPr>
          <w:instrText>OpenSDA</w:instrText>
        </w:r>
      </w:hyperlink>
      <w:r>
        <w:instrText xml:space="preserve">" </w:instrText>
      </w:r>
      <w:r w:rsidR="00986AA8">
        <w:fldChar w:fldCharType="end"/>
      </w:r>
      <w:r w:rsidRPr="00125AD8">
        <w:t xml:space="preserve"> </w:t>
      </w:r>
      <w:r>
        <w:t>s</w:t>
      </w:r>
      <w:r w:rsidRPr="00125AD8">
        <w:t xml:space="preserve">upport page at </w:t>
      </w:r>
      <w:hyperlink r:id="rId42">
        <w:r w:rsidRPr="00125AD8">
          <w:rPr>
            <w:rStyle w:val="Link"/>
            <w:rFonts w:ascii="Arial" w:hAnsi="Arial" w:cs="Arial"/>
          </w:rPr>
          <w:t>pemicro.com/</w:t>
        </w:r>
        <w:proofErr w:type="spellStart"/>
        <w:r w:rsidRPr="00125AD8">
          <w:rPr>
            <w:rStyle w:val="Link"/>
            <w:rFonts w:ascii="Arial" w:hAnsi="Arial" w:cs="Arial"/>
          </w:rPr>
          <w:t>opensda</w:t>
        </w:r>
        <w:proofErr w:type="spellEnd"/>
      </w:hyperlink>
    </w:p>
    <w:p w:rsidR="00FC0408" w:rsidRDefault="00FC0408" w:rsidP="00F746EA">
      <w:pPr>
        <w:pStyle w:val="Body"/>
        <w:numPr>
          <w:ilvl w:val="0"/>
          <w:numId w:val="32"/>
        </w:numPr>
        <w:spacing w:before="100" w:after="80" w:line="250" w:lineRule="exact"/>
      </w:pPr>
      <w:proofErr w:type="spellStart"/>
      <w:r>
        <w:t>Segger</w:t>
      </w:r>
      <w:proofErr w:type="spellEnd"/>
      <w:r>
        <w:t xml:space="preserve"> OpenSDA support page at </w:t>
      </w:r>
      <w:hyperlink r:id="rId43" w:history="1">
        <w:r w:rsidRPr="00A92CAA">
          <w:rPr>
            <w:rStyle w:val="Link"/>
          </w:rPr>
          <w:t>segger.com/opensda.html</w:t>
        </w:r>
      </w:hyperlink>
    </w:p>
    <w:p w:rsidR="003F2225" w:rsidRPr="00125AD8" w:rsidRDefault="003F2225" w:rsidP="00F746EA">
      <w:pPr>
        <w:pStyle w:val="Body"/>
        <w:numPr>
          <w:ilvl w:val="0"/>
          <w:numId w:val="32"/>
        </w:numPr>
        <w:spacing w:before="100" w:after="80" w:line="250" w:lineRule="exact"/>
      </w:pPr>
      <w:proofErr w:type="spellStart"/>
      <w:r>
        <w:t>Matlab</w:t>
      </w:r>
      <w:proofErr w:type="spellEnd"/>
      <w:r>
        <w:t xml:space="preserve">-based simulation of object trajectories at </w:t>
      </w:r>
      <w:r w:rsidRPr="003F2225">
        <w:t>https://github.com/memsindustrygroup/TSim</w:t>
      </w:r>
    </w:p>
    <w:p w:rsidR="007326AC" w:rsidRPr="001B1E24" w:rsidRDefault="00D64CEE" w:rsidP="001B1E24">
      <w:pPr>
        <w:pStyle w:val="Heading1"/>
        <w:rPr>
          <w:rFonts w:eastAsia="Arial"/>
        </w:rPr>
      </w:pPr>
      <w:bookmarkStart w:id="845" w:name="_Toc483482734"/>
      <w:r>
        <w:t>Test Environments</w:t>
      </w:r>
      <w:bookmarkEnd w:id="845"/>
    </w:p>
    <w:p w:rsidR="007326AC" w:rsidRPr="001B1E24" w:rsidRDefault="007326AC" w:rsidP="00F73D8D">
      <w:pPr>
        <w:pStyle w:val="Heading2"/>
      </w:pPr>
      <w:bookmarkStart w:id="846" w:name="General_Considerations"/>
      <w:bookmarkStart w:id="847" w:name="_Toc483482735"/>
      <w:bookmarkEnd w:id="846"/>
      <w:r w:rsidRPr="001B1E24">
        <w:t xml:space="preserve">General </w:t>
      </w:r>
      <w:r w:rsidR="00AC544B">
        <w:t>C</w:t>
      </w:r>
      <w:r w:rsidRPr="001B1E24">
        <w:t>onsiderations</w:t>
      </w:r>
      <w:bookmarkEnd w:id="847"/>
    </w:p>
    <w:p w:rsidR="007326AC" w:rsidRDefault="007326AC" w:rsidP="00CA17ED">
      <w:pPr>
        <w:pStyle w:val="Body"/>
      </w:pPr>
      <w:r>
        <w:t xml:space="preserve">Fusion algorithms can be </w:t>
      </w:r>
      <w:r>
        <w:rPr>
          <w:i/>
        </w:rPr>
        <w:t xml:space="preserve">tuned </w:t>
      </w:r>
      <w:r>
        <w:t>to trade off one performance parameter versus another. Examples include:</w:t>
      </w:r>
    </w:p>
    <w:p w:rsidR="007326AC" w:rsidRDefault="007326AC" w:rsidP="00F746EA">
      <w:pPr>
        <w:pStyle w:val="BodyList"/>
        <w:numPr>
          <w:ilvl w:val="0"/>
          <w:numId w:val="27"/>
        </w:numPr>
      </w:pPr>
      <w:r>
        <w:t>Speedy handling of magnetic interference versus slower convergence to magnetic north</w:t>
      </w:r>
    </w:p>
    <w:p w:rsidR="007326AC" w:rsidRDefault="007326AC" w:rsidP="00F746EA">
      <w:pPr>
        <w:pStyle w:val="BodyList"/>
        <w:numPr>
          <w:ilvl w:val="0"/>
          <w:numId w:val="27"/>
        </w:numPr>
      </w:pPr>
      <w:bookmarkStart w:id="848" w:name="_bookmark27"/>
      <w:bookmarkEnd w:id="848"/>
      <w:r>
        <w:t>Smoothness versus responsiveness</w:t>
      </w:r>
    </w:p>
    <w:p w:rsidR="007326AC" w:rsidRDefault="007326AC" w:rsidP="00F746EA">
      <w:pPr>
        <w:pStyle w:val="BodyList"/>
        <w:numPr>
          <w:ilvl w:val="0"/>
          <w:numId w:val="27"/>
        </w:numPr>
      </w:pPr>
      <w:r>
        <w:lastRenderedPageBreak/>
        <w:t>Accuracy versus bandwidth</w:t>
      </w:r>
    </w:p>
    <w:p w:rsidR="00F877CD" w:rsidRDefault="007326AC" w:rsidP="00CA17ED">
      <w:pPr>
        <w:pStyle w:val="Body"/>
      </w:pPr>
      <w:r>
        <w:t xml:space="preserve">All of the above means that there is no </w:t>
      </w:r>
      <w:r>
        <w:rPr>
          <w:i/>
        </w:rPr>
        <w:t xml:space="preserve">one correct </w:t>
      </w:r>
      <w:r>
        <w:t xml:space="preserve">configuration. Accordingly, this datasheet presents typical performance as observed on the sample projects supplied by </w:t>
      </w:r>
      <w:r w:rsidR="00276D88">
        <w:t>NXP</w:t>
      </w:r>
      <w:r>
        <w:t xml:space="preserve"> on specific </w:t>
      </w:r>
      <w:r w:rsidR="00276D88">
        <w:t>NXP</w:t>
      </w:r>
      <w:r>
        <w:t xml:space="preserve"> development platforms.</w:t>
      </w:r>
      <w:r w:rsidR="00CA48AB">
        <w:t xml:space="preserve"> </w:t>
      </w:r>
      <w:r w:rsidR="009E1656">
        <w:t>No attempt has been made to measure a statistically significant number of boards.</w:t>
      </w:r>
      <w:r w:rsidR="00CA48AB">
        <w:t xml:space="preserve"> </w:t>
      </w:r>
      <w:r w:rsidR="009E1656">
        <w:t>Measured values are typically those observed on as few as one board.</w:t>
      </w:r>
    </w:p>
    <w:p w:rsidR="00DA5A21" w:rsidRDefault="00DA5A21" w:rsidP="00DA5A21">
      <w:pPr>
        <w:pStyle w:val="Body"/>
      </w:pPr>
      <w:r>
        <w:t xml:space="preserve">The six- and nine-axis Kalman filters are optimized for calculation of device orientation. </w:t>
      </w:r>
      <w:proofErr w:type="spellStart"/>
      <w:r>
        <w:t>Unmodelled</w:t>
      </w:r>
      <w:proofErr w:type="spellEnd"/>
      <w:r>
        <w:t xml:space="preserve"> sources of error will affect the other sensor outputs. Tradeoffs are a function of the Kalman filter configuration and are subject to change.</w:t>
      </w:r>
    </w:p>
    <w:p w:rsidR="00DA5A21" w:rsidRPr="00A31560" w:rsidRDefault="00DA5A21" w:rsidP="00DA5A21">
      <w:pPr>
        <w:pStyle w:val="BodyBold"/>
        <w:rPr>
          <w:rStyle w:val="BodyChar"/>
          <w:rFonts w:eastAsiaTheme="majorEastAsia"/>
          <w:i/>
        </w:rPr>
      </w:pPr>
      <w:r w:rsidRPr="00CA6098">
        <w:rPr>
          <w:rStyle w:val="NoteHeadingChar"/>
          <w:i/>
        </w:rPr>
        <w:t>Note</w:t>
      </w:r>
      <w:r w:rsidRPr="00CA6098">
        <w:rPr>
          <w:rStyle w:val="BodyChar"/>
          <w:i/>
        </w:rPr>
        <w:t>:</w:t>
      </w:r>
      <w:r w:rsidRPr="00CA6098">
        <w:rPr>
          <w:rStyle w:val="BodyChar"/>
          <w:b w:val="0"/>
          <w:i/>
        </w:rPr>
        <w:t xml:space="preserve"> </w:t>
      </w:r>
      <w:r>
        <w:rPr>
          <w:rStyle w:val="BodyChar"/>
          <w:b w:val="0"/>
          <w:i/>
        </w:rPr>
        <w:t>Performance metrics</w:t>
      </w:r>
      <w:r w:rsidRPr="00CA6098">
        <w:rPr>
          <w:rStyle w:val="BodyChar"/>
          <w:b w:val="0"/>
          <w:i/>
        </w:rPr>
        <w:t xml:space="preserve"> are simulated </w:t>
      </w:r>
      <w:r>
        <w:rPr>
          <w:rStyle w:val="BodyChar"/>
          <w:b w:val="0"/>
          <w:i/>
        </w:rPr>
        <w:t>based on Version 7.xx of the sensor fusion library, and</w:t>
      </w:r>
      <w:r w:rsidRPr="00CA6098">
        <w:rPr>
          <w:rStyle w:val="BodyChar"/>
          <w:b w:val="0"/>
          <w:i/>
        </w:rPr>
        <w:t xml:space="preserve"> using basic sensor models, which include noise effects, but ignore nonlinearity and other factors. See </w:t>
      </w:r>
      <w:hyperlink w:anchor="_bookmark29" w:history="1">
        <w:r w:rsidR="008102D8">
          <w:t>Simulation Environment</w:t>
        </w:r>
      </w:hyperlink>
      <w:r w:rsidR="00A31560">
        <w:t>”</w:t>
      </w:r>
      <w:r w:rsidRPr="00CA6098">
        <w:rPr>
          <w:rStyle w:val="BodyChar"/>
          <w:b w:val="0"/>
          <w:i/>
        </w:rPr>
        <w:t xml:space="preserve"> for details. </w:t>
      </w:r>
    </w:p>
    <w:p w:rsidR="00DA5A21" w:rsidRPr="001B1E24" w:rsidRDefault="00DA5A21" w:rsidP="00F73D8D">
      <w:pPr>
        <w:pStyle w:val="Heading2"/>
      </w:pPr>
      <w:bookmarkStart w:id="849" w:name="_Toc483482736"/>
      <w:r w:rsidRPr="001B1E24">
        <w:t xml:space="preserve">Limitations </w:t>
      </w:r>
      <w:r w:rsidR="00AC544B">
        <w:t>Imposed v</w:t>
      </w:r>
      <w:r w:rsidRPr="001B1E24">
        <w:t xml:space="preserve">ia </w:t>
      </w:r>
      <w:r w:rsidR="00AC544B">
        <w:t>S</w:t>
      </w:r>
      <w:r w:rsidRPr="001B1E24">
        <w:t xml:space="preserve">ensor </w:t>
      </w:r>
      <w:r w:rsidR="00AC544B">
        <w:t>C</w:t>
      </w:r>
      <w:r w:rsidRPr="001B1E24">
        <w:t>hoice/</w:t>
      </w:r>
      <w:r w:rsidR="00AC544B">
        <w:t>C</w:t>
      </w:r>
      <w:r w:rsidRPr="001B1E24">
        <w:t>onfiguration</w:t>
      </w:r>
      <w:bookmarkEnd w:id="849"/>
    </w:p>
    <w:p w:rsidR="00DA5A21" w:rsidRDefault="00324C5F" w:rsidP="00DA5A21">
      <w:pPr>
        <w:pStyle w:val="Body"/>
      </w:pPr>
      <w:r>
        <w:t>The table below specifies</w:t>
      </w:r>
      <w:r w:rsidR="00DA5A21">
        <w:t xml:space="preserve"> the sensor configuration used to determine parameters specified in this datasheet.</w:t>
      </w:r>
    </w:p>
    <w:p w:rsidR="00DA5A21" w:rsidRPr="00FC7B68" w:rsidRDefault="00CA48E4">
      <w:pPr>
        <w:pStyle w:val="Caption"/>
        <w:rPr>
          <w:noProof/>
        </w:rPr>
        <w:pPrChange w:id="850" w:author="Stanley Mike-RMPE01" w:date="2017-05-25T08:11:00Z">
          <w:pPr>
            <w:pStyle w:val="TableTitle"/>
          </w:pPr>
        </w:pPrChange>
      </w:pPr>
      <w:ins w:id="851" w:author="Stanley Mike-RMPE01" w:date="2017-05-24T08:56:00Z">
        <w:r>
          <w:t xml:space="preserve">Table </w:t>
        </w:r>
        <w:r>
          <w:fldChar w:fldCharType="begin"/>
        </w:r>
        <w:r>
          <w:instrText xml:space="preserve"> SEQ Table \* ARABIC </w:instrText>
        </w:r>
        <w:r>
          <w:fldChar w:fldCharType="separate"/>
        </w:r>
      </w:ins>
      <w:ins w:id="852" w:author="Stanley Mike-RMPE01" w:date="2017-05-27T12:25:00Z">
        <w:r w:rsidR="006C3433">
          <w:rPr>
            <w:noProof/>
          </w:rPr>
          <w:t>5</w:t>
        </w:r>
      </w:ins>
      <w:ins w:id="853" w:author="Stanley Mike-RMPE01" w:date="2017-05-24T08:56:00Z">
        <w:r>
          <w:fldChar w:fldCharType="end"/>
        </w:r>
      </w:ins>
      <w:ins w:id="854" w:author="Stanley Mike-RMPE01" w:date="2017-05-25T13:26:00Z">
        <w:r w:rsidR="00DB06B5">
          <w:t>:</w:t>
        </w:r>
      </w:ins>
      <w:ins w:id="855" w:author="Stanley Mike-RMPE01" w:date="2017-05-24T08:56:00Z">
        <w:r>
          <w:rPr>
            <w:noProof/>
          </w:rPr>
          <w:t xml:space="preserve"> </w:t>
        </w:r>
      </w:ins>
      <w:del w:id="856" w:author="Stanley Mike-RMPE01" w:date="2017-05-24T08:56:00Z">
        <w:r w:rsidR="00DA5A21" w:rsidRPr="00FC7B68" w:rsidDel="00CA48E4">
          <w:delText xml:space="preserve">Table </w:delText>
        </w:r>
        <w:r w:rsidR="00324C5F" w:rsidDel="00CA48E4">
          <w:delText>5</w:delText>
        </w:r>
        <w:r w:rsidR="00DA5A21" w:rsidRPr="00FC7B68" w:rsidDel="00CA48E4">
          <w:delText xml:space="preserve">. </w:delText>
        </w:r>
      </w:del>
      <w:r w:rsidR="00DA5A21" w:rsidRPr="00FC7B68">
        <w:t>Sensor/</w:t>
      </w:r>
      <w:r w:rsidR="00DA5A21">
        <w:t>c</w:t>
      </w:r>
      <w:r w:rsidR="00DA5A21" w:rsidRPr="00FC7B68">
        <w:t xml:space="preserve">onfiguration </w:t>
      </w:r>
      <w:r w:rsidR="00DA5A21">
        <w:t>i</w:t>
      </w:r>
      <w:r w:rsidR="00DA5A21" w:rsidRPr="00FC7B68">
        <w:t xml:space="preserve">mposed </w:t>
      </w:r>
      <w:r w:rsidR="00DA5A21">
        <w:t>l</w:t>
      </w:r>
      <w:r w:rsidR="00DA5A21" w:rsidRPr="00FC7B68">
        <w:t>imitations</w:t>
      </w:r>
    </w:p>
    <w:tbl>
      <w:tblPr>
        <w:tblStyle w:val="Freescale2"/>
        <w:tblW w:w="10165" w:type="dxa"/>
        <w:tblLayout w:type="fixed"/>
        <w:tblLook w:val="0620" w:firstRow="1" w:lastRow="0" w:firstColumn="0" w:lastColumn="0" w:noHBand="1" w:noVBand="1"/>
      </w:tblPr>
      <w:tblGrid>
        <w:gridCol w:w="3245"/>
        <w:gridCol w:w="1730"/>
        <w:gridCol w:w="1730"/>
        <w:gridCol w:w="1730"/>
        <w:gridCol w:w="1730"/>
      </w:tblGrid>
      <w:tr w:rsidR="00DA5A21" w:rsidTr="00BD398B">
        <w:trPr>
          <w:cnfStyle w:val="100000000000" w:firstRow="1" w:lastRow="0" w:firstColumn="0" w:lastColumn="0" w:oddVBand="0" w:evenVBand="0" w:oddHBand="0" w:evenHBand="0" w:firstRowFirstColumn="0" w:firstRowLastColumn="0" w:lastRowFirstColumn="0" w:lastRowLastColumn="0"/>
        </w:trPr>
        <w:tc>
          <w:tcPr>
            <w:tcW w:w="3245" w:type="dxa"/>
          </w:tcPr>
          <w:p w:rsidR="00DA5A21" w:rsidRDefault="00DA5A21" w:rsidP="00BD398B">
            <w:pPr>
              <w:pStyle w:val="CellBody"/>
              <w:rPr>
                <w:rFonts w:eastAsia="Arial" w:cs="Arial"/>
                <w:szCs w:val="18"/>
              </w:rPr>
            </w:pPr>
            <w:r>
              <w:t>Characteristic</w:t>
            </w:r>
          </w:p>
        </w:tc>
        <w:tc>
          <w:tcPr>
            <w:tcW w:w="1730" w:type="dxa"/>
          </w:tcPr>
          <w:p w:rsidR="00DA5A21" w:rsidRDefault="00DA5A21" w:rsidP="00BD398B">
            <w:pPr>
              <w:pStyle w:val="CellBody"/>
              <w:rPr>
                <w:rFonts w:eastAsia="Arial" w:cs="Arial"/>
                <w:szCs w:val="18"/>
              </w:rPr>
            </w:pPr>
            <w:r>
              <w:t>Symbol</w:t>
            </w:r>
          </w:p>
        </w:tc>
        <w:tc>
          <w:tcPr>
            <w:tcW w:w="1730" w:type="dxa"/>
          </w:tcPr>
          <w:p w:rsidR="00DA5A21" w:rsidRDefault="00DA5A21" w:rsidP="00BD398B">
            <w:pPr>
              <w:pStyle w:val="CellBody"/>
              <w:rPr>
                <w:rFonts w:eastAsia="Arial" w:cs="Arial"/>
                <w:szCs w:val="18"/>
              </w:rPr>
            </w:pPr>
            <w:r>
              <w:t>Min</w:t>
            </w:r>
          </w:p>
        </w:tc>
        <w:tc>
          <w:tcPr>
            <w:tcW w:w="1730" w:type="dxa"/>
          </w:tcPr>
          <w:p w:rsidR="00DA5A21" w:rsidRDefault="00DA5A21" w:rsidP="00BD398B">
            <w:pPr>
              <w:pStyle w:val="CellBody"/>
              <w:rPr>
                <w:rFonts w:eastAsia="Arial" w:cs="Arial"/>
                <w:szCs w:val="18"/>
              </w:rPr>
            </w:pPr>
            <w:r>
              <w:t>Max</w:t>
            </w:r>
          </w:p>
        </w:tc>
        <w:tc>
          <w:tcPr>
            <w:tcW w:w="1730" w:type="dxa"/>
          </w:tcPr>
          <w:p w:rsidR="00DA5A21" w:rsidRDefault="00DA5A21" w:rsidP="00BD398B">
            <w:pPr>
              <w:pStyle w:val="CellBody"/>
              <w:rPr>
                <w:rFonts w:eastAsia="Arial" w:cs="Arial"/>
                <w:szCs w:val="18"/>
              </w:rPr>
            </w:pPr>
            <w:r>
              <w:t>Unit</w:t>
            </w:r>
          </w:p>
        </w:tc>
      </w:tr>
      <w:tr w:rsidR="00DA5A21" w:rsidTr="00BD398B">
        <w:tc>
          <w:tcPr>
            <w:tcW w:w="3245" w:type="dxa"/>
          </w:tcPr>
          <w:p w:rsidR="00DA5A21" w:rsidRDefault="00DA5A21" w:rsidP="00BD398B">
            <w:pPr>
              <w:pStyle w:val="CellBody"/>
              <w:rPr>
                <w:rFonts w:eastAsia="Arial" w:cs="Arial"/>
                <w:szCs w:val="18"/>
              </w:rPr>
            </w:pPr>
            <w:r>
              <w:t>Maximum angular rate</w:t>
            </w:r>
          </w:p>
        </w:tc>
        <w:tc>
          <w:tcPr>
            <w:tcW w:w="1730" w:type="dxa"/>
          </w:tcPr>
          <w:p w:rsidR="00DA5A21" w:rsidRDefault="00DA5A21" w:rsidP="00BD398B">
            <w:pPr>
              <w:pStyle w:val="CellBody"/>
              <w:jc w:val="center"/>
              <w:rPr>
                <w:rFonts w:eastAsia="Arial" w:cs="Arial"/>
                <w:sz w:val="13"/>
                <w:szCs w:val="13"/>
              </w:rPr>
            </w:pPr>
            <w:r>
              <w:rPr>
                <w:position w:val="4"/>
              </w:rPr>
              <w:t>AR</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–2000</w:t>
            </w:r>
          </w:p>
        </w:tc>
        <w:tc>
          <w:tcPr>
            <w:tcW w:w="1730" w:type="dxa"/>
          </w:tcPr>
          <w:p w:rsidR="00DA5A21" w:rsidRDefault="00DA5A21" w:rsidP="00BD398B">
            <w:pPr>
              <w:pStyle w:val="CellBody"/>
              <w:jc w:val="center"/>
              <w:rPr>
                <w:rFonts w:eastAsia="Arial" w:cs="Arial"/>
                <w:szCs w:val="18"/>
              </w:rPr>
            </w:pPr>
            <w:r>
              <w:t>+2000</w:t>
            </w:r>
          </w:p>
        </w:tc>
        <w:tc>
          <w:tcPr>
            <w:tcW w:w="1730" w:type="dxa"/>
          </w:tcPr>
          <w:p w:rsidR="00DA5A21" w:rsidRDefault="00DA5A21" w:rsidP="00BD398B">
            <w:pPr>
              <w:pStyle w:val="CellBody"/>
              <w:jc w:val="center"/>
              <w:rPr>
                <w:rFonts w:eastAsia="Arial" w:cs="Arial"/>
                <w:szCs w:val="18"/>
              </w:rPr>
            </w:pPr>
            <w:proofErr w:type="spellStart"/>
            <w:r>
              <w:t>dps</w:t>
            </w:r>
            <w:proofErr w:type="spellEnd"/>
          </w:p>
        </w:tc>
      </w:tr>
      <w:tr w:rsidR="00DA5A21" w:rsidTr="00BD398B">
        <w:tc>
          <w:tcPr>
            <w:tcW w:w="3245" w:type="dxa"/>
          </w:tcPr>
          <w:p w:rsidR="00DA5A21" w:rsidRDefault="00DA5A21" w:rsidP="00BD398B">
            <w:pPr>
              <w:pStyle w:val="CellBody"/>
              <w:rPr>
                <w:rFonts w:eastAsia="Arial" w:cs="Arial"/>
                <w:szCs w:val="18"/>
              </w:rPr>
            </w:pPr>
            <w:r>
              <w:t>Linear acceleration</w:t>
            </w:r>
          </w:p>
        </w:tc>
        <w:tc>
          <w:tcPr>
            <w:tcW w:w="1730" w:type="dxa"/>
          </w:tcPr>
          <w:p w:rsidR="00DA5A21" w:rsidRDefault="00DA5A21" w:rsidP="00BD398B">
            <w:pPr>
              <w:pStyle w:val="CellBody"/>
              <w:jc w:val="center"/>
              <w:rPr>
                <w:rFonts w:eastAsia="Arial" w:cs="Arial"/>
                <w:sz w:val="13"/>
                <w:szCs w:val="13"/>
              </w:rPr>
            </w:pPr>
            <w:r>
              <w:rPr>
                <w:position w:val="4"/>
              </w:rPr>
              <w:t>LA</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–4</w:t>
            </w:r>
          </w:p>
        </w:tc>
        <w:tc>
          <w:tcPr>
            <w:tcW w:w="1730" w:type="dxa"/>
          </w:tcPr>
          <w:p w:rsidR="00DA5A21" w:rsidRDefault="00DA5A21" w:rsidP="00BD398B">
            <w:pPr>
              <w:pStyle w:val="CellBody"/>
              <w:jc w:val="center"/>
              <w:rPr>
                <w:rFonts w:eastAsia="Arial" w:cs="Arial"/>
                <w:szCs w:val="18"/>
              </w:rPr>
            </w:pPr>
            <w:r>
              <w:t>+4</w:t>
            </w:r>
          </w:p>
        </w:tc>
        <w:tc>
          <w:tcPr>
            <w:tcW w:w="1730" w:type="dxa"/>
          </w:tcPr>
          <w:p w:rsidR="00DA5A21" w:rsidRDefault="00DA5A21" w:rsidP="00BD398B">
            <w:pPr>
              <w:pStyle w:val="CellBody"/>
              <w:jc w:val="center"/>
              <w:rPr>
                <w:rFonts w:eastAsia="Arial" w:cs="Arial"/>
                <w:szCs w:val="18"/>
              </w:rPr>
            </w:pPr>
            <w:r>
              <w:rPr>
                <w:i/>
                <w:w w:val="110"/>
              </w:rPr>
              <w:t>g</w:t>
            </w:r>
          </w:p>
        </w:tc>
      </w:tr>
      <w:tr w:rsidR="00DA5A21" w:rsidTr="00BD398B">
        <w:tc>
          <w:tcPr>
            <w:tcW w:w="3245" w:type="dxa"/>
          </w:tcPr>
          <w:p w:rsidR="00DA5A21" w:rsidRDefault="00DA5A21" w:rsidP="00BD398B">
            <w:pPr>
              <w:pStyle w:val="CellBody"/>
              <w:rPr>
                <w:rFonts w:eastAsia="Arial" w:cs="Arial"/>
                <w:szCs w:val="18"/>
              </w:rPr>
            </w:pPr>
            <w:r>
              <w:t>Magnetic field</w:t>
            </w:r>
          </w:p>
        </w:tc>
        <w:tc>
          <w:tcPr>
            <w:tcW w:w="1730" w:type="dxa"/>
          </w:tcPr>
          <w:p w:rsidR="00DA5A21" w:rsidRDefault="00DA5A21" w:rsidP="00BD398B">
            <w:pPr>
              <w:pStyle w:val="CellBody"/>
              <w:jc w:val="center"/>
              <w:rPr>
                <w:rFonts w:eastAsia="Arial" w:cs="Arial"/>
                <w:sz w:val="13"/>
                <w:szCs w:val="13"/>
              </w:rPr>
            </w:pPr>
            <w:r>
              <w:rPr>
                <w:position w:val="4"/>
              </w:rPr>
              <w:t>B</w:t>
            </w:r>
            <w:r>
              <w:rPr>
                <w:sz w:val="13"/>
              </w:rPr>
              <w:t>max</w:t>
            </w:r>
          </w:p>
        </w:tc>
        <w:tc>
          <w:tcPr>
            <w:tcW w:w="1730" w:type="dxa"/>
          </w:tcPr>
          <w:p w:rsidR="00DA5A21" w:rsidRDefault="00DA5A21" w:rsidP="00BD398B">
            <w:pPr>
              <w:pStyle w:val="CellBody"/>
              <w:jc w:val="center"/>
              <w:rPr>
                <w:rFonts w:eastAsia="Arial" w:cs="Arial"/>
                <w:szCs w:val="18"/>
              </w:rPr>
            </w:pPr>
            <w:r>
              <w:rPr>
                <w:rFonts w:eastAsia="Arial" w:cs="Arial"/>
                <w:szCs w:val="18"/>
              </w:rPr>
              <w:t>–1200</w:t>
            </w:r>
          </w:p>
        </w:tc>
        <w:tc>
          <w:tcPr>
            <w:tcW w:w="1730" w:type="dxa"/>
          </w:tcPr>
          <w:p w:rsidR="00DA5A21" w:rsidRDefault="00DA5A21" w:rsidP="00BD398B">
            <w:pPr>
              <w:pStyle w:val="CellBody"/>
              <w:jc w:val="center"/>
              <w:rPr>
                <w:rFonts w:eastAsia="Arial" w:cs="Arial"/>
                <w:szCs w:val="18"/>
              </w:rPr>
            </w:pPr>
            <w:r>
              <w:t>+1200</w:t>
            </w:r>
          </w:p>
        </w:tc>
        <w:tc>
          <w:tcPr>
            <w:tcW w:w="1730" w:type="dxa"/>
          </w:tcPr>
          <w:p w:rsidR="00DA5A21" w:rsidRDefault="00DA5A21" w:rsidP="00BD398B">
            <w:pPr>
              <w:pStyle w:val="CellBody"/>
              <w:jc w:val="center"/>
              <w:rPr>
                <w:rFonts w:eastAsia="Arial" w:cs="Arial"/>
                <w:szCs w:val="18"/>
              </w:rPr>
            </w:pPr>
            <w:proofErr w:type="spellStart"/>
            <w:r>
              <w:t>μT</w:t>
            </w:r>
            <w:proofErr w:type="spellEnd"/>
          </w:p>
        </w:tc>
      </w:tr>
    </w:tbl>
    <w:p w:rsidR="00DA5A21" w:rsidRDefault="00DA5A21" w:rsidP="00DA5A21">
      <w:pPr>
        <w:pStyle w:val="TableAnchor"/>
        <w:rPr>
          <w:rFonts w:eastAsia="Arial"/>
        </w:rPr>
      </w:pPr>
    </w:p>
    <w:p w:rsidR="00DA5A21" w:rsidRDefault="00DA5A21" w:rsidP="00CA17ED">
      <w:pPr>
        <w:pStyle w:val="Body"/>
      </w:pPr>
      <w:r>
        <w:t>It is believed that the fusion algorithms themselves have no upper limits on any of the parameters above. These are strictly limits associated with the specific physical sensors us</w:t>
      </w:r>
      <w:r w:rsidR="00D64CEE">
        <w:t>ed to characterize the library.</w:t>
      </w:r>
    </w:p>
    <w:p w:rsidR="00A724FE" w:rsidRDefault="00A724FE" w:rsidP="00F73D8D">
      <w:pPr>
        <w:pStyle w:val="Heading2"/>
      </w:pPr>
      <w:bookmarkStart w:id="857" w:name="_Toc483482737"/>
      <w:r>
        <w:t>Repeatability</w:t>
      </w:r>
      <w:bookmarkEnd w:id="857"/>
    </w:p>
    <w:p w:rsidR="00A724FE" w:rsidRDefault="00A724FE" w:rsidP="00CA17ED">
      <w:pPr>
        <w:pStyle w:val="Body"/>
      </w:pPr>
      <w:r>
        <w:t xml:space="preserve">Computation </w:t>
      </w:r>
      <w:proofErr w:type="spellStart"/>
      <w:r>
        <w:t>metrix</w:t>
      </w:r>
      <w:proofErr w:type="spellEnd"/>
      <w:r>
        <w:t xml:space="preserve"> and IDD measurements are generally very repeatable.</w:t>
      </w:r>
    </w:p>
    <w:p w:rsidR="008F235C" w:rsidRDefault="008F235C" w:rsidP="00CA17ED">
      <w:pPr>
        <w:pStyle w:val="Body"/>
      </w:pPr>
      <w:r>
        <w:t xml:space="preserve">The 6-axis Kalman filter has no sense of absolute North (it does not use a magnetometer).  This means it may include arbitrary </w:t>
      </w:r>
      <w:r w:rsidR="00396E56">
        <w:t>rotations</w:t>
      </w:r>
      <w:r>
        <w:t xml:space="preserve"> about the vertical axis.  This could have the result of mixing global </w:t>
      </w:r>
      <w:r w:rsidR="00A07F93">
        <w:t xml:space="preserve">frame </w:t>
      </w:r>
      <w:r>
        <w:t>X &amp; Y</w:t>
      </w:r>
      <w:r w:rsidR="00A07F93">
        <w:t xml:space="preserve"> signals. </w:t>
      </w:r>
    </w:p>
    <w:p w:rsidR="005E2911" w:rsidRDefault="005E2911" w:rsidP="00CA17ED">
      <w:pPr>
        <w:pStyle w:val="Body"/>
      </w:pPr>
      <w:r>
        <w:t>See “</w:t>
      </w:r>
      <w:r w:rsidR="00986AA8">
        <w:fldChar w:fldCharType="begin"/>
      </w:r>
      <w:r>
        <w:instrText xml:space="preserve"> REF _Ref465774476 \h </w:instrText>
      </w:r>
      <w:r w:rsidR="00986AA8">
        <w:fldChar w:fldCharType="separate"/>
      </w:r>
      <w:r w:rsidR="006C3433">
        <w:t>Orientation Error Sensitivity to Linear Acceleration</w:t>
      </w:r>
      <w:r w:rsidR="00986AA8">
        <w:fldChar w:fldCharType="end"/>
      </w:r>
      <w:r>
        <w:t>” for an example of how algorithm response can be a function of the trajectory type.</w:t>
      </w:r>
    </w:p>
    <w:p w:rsidR="007326AC" w:rsidRPr="001B1E24" w:rsidRDefault="007326AC" w:rsidP="00F73D8D">
      <w:pPr>
        <w:pStyle w:val="Heading2"/>
      </w:pPr>
      <w:bookmarkStart w:id="858" w:name="Hardware_Platforms_Used_to_Measure_Perfo"/>
      <w:bookmarkStart w:id="859" w:name="_Toc483482738"/>
      <w:bookmarkEnd w:id="858"/>
      <w:r w:rsidRPr="001B1E24">
        <w:t xml:space="preserve">Hardware </w:t>
      </w:r>
      <w:r w:rsidR="004556B3">
        <w:t>Platforms</w:t>
      </w:r>
      <w:bookmarkEnd w:id="859"/>
    </w:p>
    <w:p w:rsidR="008948AE" w:rsidRDefault="007326AC" w:rsidP="00CA17ED">
      <w:pPr>
        <w:pStyle w:val="Body"/>
      </w:pPr>
      <w:r>
        <w:t xml:space="preserve">In the following subsections, some </w:t>
      </w:r>
      <w:proofErr w:type="spellStart"/>
      <w:r>
        <w:t>parametrics</w:t>
      </w:r>
      <w:proofErr w:type="spellEnd"/>
      <w:r>
        <w:t xml:space="preserve"> are measured, some represent simulated results. </w:t>
      </w:r>
      <w:r w:rsidR="008948AE">
        <w:t>H</w:t>
      </w:r>
      <w:r>
        <w:t xml:space="preserve">ardware platforms </w:t>
      </w:r>
      <w:r w:rsidR="008948AE">
        <w:t xml:space="preserve">used </w:t>
      </w:r>
      <w:r>
        <w:t>for benchmarking purposes</w:t>
      </w:r>
      <w:r w:rsidR="008948AE">
        <w:t xml:space="preserve"> are briefly outlined in the following subsections.</w:t>
      </w:r>
      <w:r w:rsidR="00CA48AB">
        <w:t xml:space="preserve"> </w:t>
      </w:r>
      <w:r w:rsidR="008948AE">
        <w:t xml:space="preserve">All boards shown are described in more detail, and can be ordered at </w:t>
      </w:r>
      <w:hyperlink r:id="rId44" w:history="1">
        <w:r w:rsidR="008948AE" w:rsidRPr="00013269">
          <w:rPr>
            <w:rStyle w:val="Link"/>
          </w:rPr>
          <w:t>nxp.com/freedom</w:t>
        </w:r>
      </w:hyperlink>
      <w:r w:rsidR="008948AE">
        <w:t>.</w:t>
      </w:r>
    </w:p>
    <w:p w:rsidR="00822D47" w:rsidRPr="001D2149" w:rsidRDefault="00822D47" w:rsidP="001D2149">
      <w:pPr>
        <w:pStyle w:val="Heading3"/>
      </w:pPr>
      <w:bookmarkStart w:id="860" w:name="_Toc483482739"/>
      <w:bookmarkStart w:id="861" w:name="_GoBack"/>
      <w:bookmarkEnd w:id="861"/>
      <w:r w:rsidRPr="001D2149">
        <w:t xml:space="preserve">Sensor </w:t>
      </w:r>
      <w:r w:rsidR="00AC544B">
        <w:t>S</w:t>
      </w:r>
      <w:r w:rsidRPr="001D2149">
        <w:t>hield</w:t>
      </w:r>
      <w:r w:rsidR="00F56093" w:rsidRPr="001D2149">
        <w:t>s</w:t>
      </w:r>
      <w:bookmarkEnd w:id="860"/>
    </w:p>
    <w:p w:rsidR="008948AE" w:rsidRPr="008948AE" w:rsidRDefault="008948AE" w:rsidP="008948AE">
      <w:r>
        <w:t>The FRDM-MULT2-B sensor shield is design</w:t>
      </w:r>
      <w:r w:rsidR="000B18CF">
        <w:t>ed</w:t>
      </w:r>
      <w:r>
        <w:t xml:space="preserve"> to be mated to a variety of NXP Freedom development boards.</w:t>
      </w:r>
      <w:r w:rsidR="00CA48AB">
        <w:t xml:space="preserve"> </w:t>
      </w:r>
      <w:r>
        <w:t xml:space="preserve">It includes a number of sensor types, as well as a </w:t>
      </w:r>
      <w:r w:rsidR="000B18CF">
        <w:t>third</w:t>
      </w:r>
      <w:r>
        <w:t>-party Bluetooth communications module.</w:t>
      </w:r>
    </w:p>
    <w:p w:rsidR="007326AC" w:rsidRPr="00CA17ED" w:rsidRDefault="007326AC" w:rsidP="00CA17ED">
      <w:pPr>
        <w:pStyle w:val="FigAnchor"/>
      </w:pPr>
      <w:r>
        <w:rPr>
          <w:noProof/>
        </w:rPr>
        <w:lastRenderedPageBreak/>
        <w:drawing>
          <wp:inline distT="0" distB="0" distL="0" distR="0">
            <wp:extent cx="2743199" cy="2499359"/>
            <wp:effectExtent l="0" t="0" r="0" b="0"/>
            <wp:docPr id="3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45" cstate="print"/>
                    <a:stretch>
                      <a:fillRect/>
                    </a:stretch>
                  </pic:blipFill>
                  <pic:spPr>
                    <a:xfrm>
                      <a:off x="0" y="0"/>
                      <a:ext cx="2743199" cy="2499359"/>
                    </a:xfrm>
                    <a:prstGeom prst="rect">
                      <a:avLst/>
                    </a:prstGeom>
                  </pic:spPr>
                </pic:pic>
              </a:graphicData>
            </a:graphic>
          </wp:inline>
        </w:drawing>
      </w:r>
    </w:p>
    <w:p w:rsidR="007326AC" w:rsidRDefault="00237F03">
      <w:pPr>
        <w:pStyle w:val="FigTitle"/>
      </w:pPr>
      <w:bookmarkStart w:id="862" w:name="_Ref428797888"/>
      <w:r w:rsidRPr="00CA17ED">
        <w:t xml:space="preserve">Figure </w:t>
      </w:r>
      <w:r w:rsidR="00986AA8" w:rsidRPr="00CA17ED">
        <w:fldChar w:fldCharType="begin"/>
      </w:r>
      <w:r w:rsidRPr="00CA17ED">
        <w:instrText xml:space="preserve"> SEQ Figure \* ARABIC </w:instrText>
      </w:r>
      <w:r w:rsidR="00986AA8" w:rsidRPr="00CA17ED">
        <w:fldChar w:fldCharType="separate"/>
      </w:r>
      <w:ins w:id="863" w:author="Stanley Mike-RMPE01" w:date="2017-05-27T12:25:00Z">
        <w:r w:rsidR="006C3433">
          <w:rPr>
            <w:noProof/>
          </w:rPr>
          <w:t>8</w:t>
        </w:r>
      </w:ins>
      <w:del w:id="864" w:author="Stanley Mike-RMPE01" w:date="2017-05-25T13:13:00Z">
        <w:r w:rsidR="005F725B" w:rsidDel="00C66124">
          <w:rPr>
            <w:noProof/>
          </w:rPr>
          <w:delText>8</w:delText>
        </w:r>
      </w:del>
      <w:r w:rsidR="00986AA8" w:rsidRPr="00CA17ED">
        <w:fldChar w:fldCharType="end"/>
      </w:r>
      <w:bookmarkEnd w:id="862"/>
      <w:ins w:id="865" w:author="Stanley Mike-RMPE01" w:date="2017-05-25T13:34:00Z">
        <w:r w:rsidR="00017B3E">
          <w:t>:</w:t>
        </w:r>
      </w:ins>
      <w:del w:id="866" w:author="Stanley Mike-RMPE01" w:date="2017-05-25T13:34:00Z">
        <w:r w:rsidRPr="00CA17ED" w:rsidDel="00017B3E">
          <w:delText>.</w:delText>
        </w:r>
      </w:del>
      <w:r w:rsidRPr="00CA17ED">
        <w:t xml:space="preserve"> </w:t>
      </w:r>
      <w:r w:rsidR="007326AC" w:rsidRPr="00CA17ED">
        <w:t>FRDM-KL25Z / FRDM-FXS-MULTI-B sensor fusion prototype platform</w:t>
      </w:r>
    </w:p>
    <w:p w:rsidR="00CA17ED" w:rsidRPr="00CA17ED" w:rsidRDefault="009E1656" w:rsidP="00CA17ED">
      <w:pPr>
        <w:pStyle w:val="FigAnchor"/>
        <w:rPr>
          <w:rFonts w:eastAsia="Arial"/>
        </w:rPr>
      </w:pPr>
      <w:r>
        <w:rPr>
          <w:rFonts w:eastAsia="Arial"/>
          <w:noProof/>
        </w:rPr>
        <w:drawing>
          <wp:inline distT="0" distB="0" distL="0" distR="0">
            <wp:extent cx="5389245" cy="3941445"/>
            <wp:effectExtent l="19050" t="0" r="190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389245" cy="3941445"/>
                    </a:xfrm>
                    <a:prstGeom prst="rect">
                      <a:avLst/>
                    </a:prstGeom>
                    <a:noFill/>
                    <a:ln w="9525">
                      <a:noFill/>
                      <a:miter lim="800000"/>
                      <a:headEnd/>
                      <a:tailEnd/>
                    </a:ln>
                  </pic:spPr>
                </pic:pic>
              </a:graphicData>
            </a:graphic>
          </wp:inline>
        </w:drawing>
      </w:r>
    </w:p>
    <w:p w:rsidR="007326AC" w:rsidRPr="00CA17ED" w:rsidRDefault="00237F03">
      <w:pPr>
        <w:pStyle w:val="FigTitle"/>
      </w:pPr>
      <w:r w:rsidRPr="00CA17ED">
        <w:t xml:space="preserve">Figure </w:t>
      </w:r>
      <w:r w:rsidR="00986AA8" w:rsidRPr="00CA17ED">
        <w:fldChar w:fldCharType="begin"/>
      </w:r>
      <w:r w:rsidRPr="00CA17ED">
        <w:instrText xml:space="preserve"> SEQ Figure \* ARABIC </w:instrText>
      </w:r>
      <w:r w:rsidR="00986AA8" w:rsidRPr="00CA17ED">
        <w:fldChar w:fldCharType="separate"/>
      </w:r>
      <w:ins w:id="867" w:author="Stanley Mike-RMPE01" w:date="2017-05-27T12:25:00Z">
        <w:r w:rsidR="006C3433">
          <w:rPr>
            <w:noProof/>
          </w:rPr>
          <w:t>9</w:t>
        </w:r>
      </w:ins>
      <w:del w:id="868" w:author="Stanley Mike-RMPE01" w:date="2017-05-25T13:13:00Z">
        <w:r w:rsidR="005F725B" w:rsidDel="00C66124">
          <w:rPr>
            <w:noProof/>
          </w:rPr>
          <w:delText>9</w:delText>
        </w:r>
      </w:del>
      <w:r w:rsidR="00986AA8" w:rsidRPr="00CA17ED">
        <w:fldChar w:fldCharType="end"/>
      </w:r>
      <w:ins w:id="869" w:author="Stanley Mike-RMPE01" w:date="2017-05-25T13:34:00Z">
        <w:r w:rsidR="00017B3E">
          <w:t>:</w:t>
        </w:r>
      </w:ins>
      <w:del w:id="870" w:author="Stanley Mike-RMPE01" w:date="2017-05-25T13:34:00Z">
        <w:r w:rsidRPr="00CA17ED" w:rsidDel="00017B3E">
          <w:delText>.</w:delText>
        </w:r>
      </w:del>
      <w:r w:rsidRPr="00CA17ED">
        <w:t xml:space="preserve"> </w:t>
      </w:r>
      <w:r w:rsidR="007326AC" w:rsidRPr="00CA17ED">
        <w:t xml:space="preserve">Expanded </w:t>
      </w:r>
      <w:r w:rsidR="005B1A8A">
        <w:t>d</w:t>
      </w:r>
      <w:r w:rsidR="007326AC" w:rsidRPr="00CA17ED">
        <w:t>iagram of FRDM-FXS-MULT</w:t>
      </w:r>
      <w:r w:rsidR="009E1656">
        <w:t>2</w:t>
      </w:r>
      <w:r w:rsidR="007326AC" w:rsidRPr="00CA17ED">
        <w:t xml:space="preserve">-B </w:t>
      </w:r>
      <w:r w:rsidR="005B1A8A">
        <w:t>s</w:t>
      </w:r>
      <w:r w:rsidR="007326AC" w:rsidRPr="00CA17ED">
        <w:t xml:space="preserve">ensor </w:t>
      </w:r>
      <w:r w:rsidR="005B1A8A">
        <w:t>b</w:t>
      </w:r>
      <w:r w:rsidR="007326AC" w:rsidRPr="00CA17ED">
        <w:t>oard</w:t>
      </w:r>
    </w:p>
    <w:p w:rsidR="008948AE" w:rsidRPr="008948AE" w:rsidRDefault="008948AE" w:rsidP="008948AE">
      <w:bookmarkStart w:id="871" w:name="_bookmark28"/>
      <w:bookmarkStart w:id="872" w:name="KinetisCortexM4"/>
      <w:bookmarkEnd w:id="871"/>
      <w:r>
        <w:t>The FRDM-STBC-AGM01 can be viewed as a proper subset of the FRDM-MULT2-B</w:t>
      </w:r>
      <w:r w:rsidR="00BA5649">
        <w:t>.</w:t>
      </w:r>
      <w:r w:rsidR="00CA48AB">
        <w:t xml:space="preserve"> </w:t>
      </w:r>
      <w:r w:rsidR="00BA5649">
        <w:t>FRDM-AGM01 S</w:t>
      </w:r>
      <w:r>
        <w:t xml:space="preserve">ensors are also present on </w:t>
      </w:r>
      <w:r w:rsidR="00EF2D17">
        <w:t xml:space="preserve">the FRDM-MULT2-B. </w:t>
      </w:r>
      <w:r w:rsidR="00BA5649">
        <w:t>The FRDM-AGM01</w:t>
      </w:r>
      <w:r>
        <w:t xml:space="preserve"> does not include wireless communications capabilities.</w:t>
      </w:r>
    </w:p>
    <w:p w:rsidR="008948AE" w:rsidRPr="008948AE" w:rsidRDefault="008948AE" w:rsidP="008948AE"/>
    <w:p w:rsidR="008948AE" w:rsidRDefault="007F6E20" w:rsidP="008948AE">
      <w:pPr>
        <w:pStyle w:val="BodyText"/>
        <w:jc w:val="center"/>
      </w:pPr>
      <w:r>
        <w:rPr>
          <w:noProof/>
        </w:rPr>
      </w:r>
      <w:r>
        <w:rPr>
          <w:noProof/>
        </w:rPr>
        <w:pict>
          <v:group id="Group 2" o:spid="_x0000_s1080" style="width:386.35pt;height:203.2pt;mso-position-horizontal-relative:char;mso-position-vertical-relative:line" coordorigin="25345,13541" coordsize="78542,41338">
            <v:shape id="Picture 100" o:spid="_x0000_s1081" type="#_x0000_t75" style="position:absolute;left:25345;top:13541;width:36195;height:413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ZBq7GAAAA3AAAAA8AAABkcnMvZG93bnJldi54bWxEj0FrwkAQhe9C/8MyhV6kbixSSnSVtrQo&#10;6EWbgschOyap2dmYXTX6651DwdsM781730xmnavVidpQeTYwHCSgiHNvKy4MZD/fz2+gQkS2WHsm&#10;AxcKMJs+9CaYWn/mNZ02sVASwiFFA2WMTap1yEtyGAa+IRZt51uHUda20LbFs4S7Wr8kyat2WLE0&#10;lNjQZ0n5fnN0Bv6Wlw8c7Xy2mv9u+6E6fOGV98Y8PXbvY1CRung3/18vrOAngi/PyAR6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kGrsYAAADcAAAADwAAAAAAAAAAAAAA&#10;AACfAgAAZHJzL2Rvd25yZXYueG1sUEsFBgAAAAAEAAQA9wAAAJIDAAAAAA==&#10;">
              <v:imagedata r:id="rId47" o:title=""/>
            </v:shape>
            <v:shape id="TextBox 2" o:spid="_x0000_s1082" type="#_x0000_t202" style="position:absolute;left:63938;top:28000;width:39949;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5CbsIA&#10;AADcAAAADwAAAGRycy9kb3ducmV2LnhtbERP22oCMRB9L/gPYQTfarJii65GEavQt9bLBwybcbPu&#10;ZrJsUt3265tCwbc5nOss171rxI26UHnWkI0VCOLCm4pLDefT/nkGIkRkg41n0vBNAdarwdMSc+Pv&#10;fKDbMZYihXDIUYONsc2lDIUlh2HsW+LEXXznMCbYldJ0eE/hrpETpV6lw4pTg8WWtpaK+vjlNMyU&#10;+6jr+eQzuOlP9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kJuwgAAANwAAAAPAAAAAAAAAAAAAAAAAJgCAABkcnMvZG93&#10;bnJldi54bWxQSwUGAAAAAAQABAD1AAAAhwMAAAAA&#10;" filled="f" stroked="f">
              <v:textbox style="mso-fit-shape-to-text:t">
                <w:txbxContent>
                  <w:p w:rsidR="007F6E20" w:rsidRPr="00F921DF" w:rsidRDefault="007F6E20"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FXOS8700CQ combo sensor</w:t>
                    </w:r>
                  </w:p>
                </w:txbxContent>
              </v:textbox>
            </v:shape>
            <v:shape id="TextBox 3" o:spid="_x0000_s1083" type="#_x0000_t202" style="position:absolute;left:63934;top:37842;width:38058;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cGcIA&#10;AADcAAAADwAAAGRycy9kb3ducmV2LnhtbERP22oCMRB9L/gPYQTfauJii65GEavQt9bLBwybcbPu&#10;ZrJsUt3265tCwbc5nOss171rxI26UHnWMBkrEMSFNxWXGs6n/fMMRIjIBhvPpOGbAqxXg6cl5sbf&#10;+UC3YyxFCuGQowYbY5tLGQpLDsPYt8SJu/jOYUywK6Xp8J7CXSMzpV6lw4pTg8WWtpaK+vjlNMyU&#10;+6jrefYZ3PRn8mK3b37XXrUeDfvNAkSkPj7E/+53k+arDP6eS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zNwZwgAAANwAAAAPAAAAAAAAAAAAAAAAAJgCAABkcnMvZG93&#10;bnJldi54bWxQSwUGAAAAAAQABAD1AAAAhwMAAAAA&#10;" filled="f" stroked="f">
              <v:textbox style="mso-fit-shape-to-text:t">
                <w:txbxContent>
                  <w:p w:rsidR="007F6E20" w:rsidRPr="00F921DF" w:rsidRDefault="007F6E20"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FXAS210002CQ gyroscope</w:t>
                    </w:r>
                  </w:p>
                </w:txbxContent>
              </v:textbox>
            </v:shape>
            <v:shape id="TextBox 4" o:spid="_x0000_s1084" type="#_x0000_t202" style="position:absolute;left:63901;top:43600;width:29896;height:5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1RcUA&#10;AADcAAAADwAAAGRycy9kb3ducmV2LnhtbERPTWvCQBC9C/6HZQQvpW6MICV1laIoQsVS20OP0+w0&#10;Sc3Oht01pv56Vyh4m8f7nNmiM7VoyfnKsoLxKAFBnFtdcaHg82P9+ATCB2SNtWVS8EceFvN+b4aZ&#10;tmd+p/YQChFD2GeooAyhyaT0eUkG/cg2xJH7sc5giNAVUjs8x3BTyzRJptJgxbGhxIaWJeXHw8ko&#10;uLy5nU3T3Wb8/TWp2rB6+N2/7pUaDrqXZxCBunAX/7u3Os5PJnB7Jl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jVFxQAAANwAAAAPAAAAAAAAAAAAAAAAAJgCAABkcnMv&#10;ZG93bnJldi54bWxQSwUGAAAAAAQABAD1AAAAigMAAAAA&#10;" filled="f" stroked="f">
              <v:textbox>
                <w:txbxContent>
                  <w:p w:rsidR="007F6E20" w:rsidRPr="00204456" w:rsidRDefault="007F6E20" w:rsidP="006A779A">
                    <w:pPr>
                      <w:pStyle w:val="NormalWeb"/>
                      <w:spacing w:before="0" w:beforeAutospacing="0" w:after="0" w:afterAutospacing="0"/>
                      <w:rPr>
                        <w:sz w:val="28"/>
                        <w:szCs w:val="28"/>
                      </w:rPr>
                    </w:pPr>
                    <w:r w:rsidRPr="00204456">
                      <w:rPr>
                        <w:rFonts w:asciiTheme="minorHAnsi" w:hAnsi="Arial" w:cstheme="minorBidi"/>
                        <w:color w:val="000000" w:themeColor="text1"/>
                        <w:kern w:val="24"/>
                        <w:sz w:val="28"/>
                        <w:szCs w:val="28"/>
                      </w:rPr>
                      <w:t>I</w:t>
                    </w:r>
                    <w:r w:rsidRPr="00204456">
                      <w:rPr>
                        <w:rFonts w:asciiTheme="minorHAnsi" w:hAnsi="Arial" w:cstheme="minorBidi"/>
                        <w:color w:val="000000" w:themeColor="text1"/>
                        <w:kern w:val="24"/>
                        <w:position w:val="11"/>
                        <w:sz w:val="28"/>
                        <w:szCs w:val="28"/>
                        <w:vertAlign w:val="superscript"/>
                      </w:rPr>
                      <w:t>2</w:t>
                    </w:r>
                    <w:r w:rsidRPr="00204456">
                      <w:rPr>
                        <w:rFonts w:asciiTheme="minorHAnsi" w:hAnsi="Arial" w:cstheme="minorBidi"/>
                        <w:color w:val="000000" w:themeColor="text1"/>
                        <w:kern w:val="24"/>
                        <w:sz w:val="28"/>
                        <w:szCs w:val="28"/>
                      </w:rPr>
                      <w:t>C selection headers</w:t>
                    </w:r>
                  </w:p>
                </w:txbxContent>
              </v:textbox>
            </v:shape>
            <v:shape id="TextBox 5" o:spid="_x0000_s1085" type="#_x0000_t202" style="position:absolute;left:63936;top:20358;width:32041;height:47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h9sEA&#10;AADcAAAADwAAAGRycy9kb3ducmV2LnhtbERP22oCMRB9F/oPYQp900RRsVujiFrwzUv7AcNmutnu&#10;ZrJsom779UYQfJvDuc582blaXKgNpWcNw4ECQZx7U3Kh4fvrsz8DESKywdozafijAMvFS2+OmfFX&#10;PtLlFAuRQjhkqMHG2GRShtySwzDwDXHifnzrMCbYFtK0eE3hrpYjpabSYcmpwWJDa0t5dTo7DTPl&#10;9lX1PjoEN/4fTux647fNr9Zvr93qA0SkLj7FD/fOpPlqDPdn0gVy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p4fbBAAAA3AAAAA8AAAAAAAAAAAAAAAAAmAIAAGRycy9kb3du&#10;cmV2LnhtbFBLBQYAAAAABAAEAPUAAACGAwAAAAA=&#10;" filled="f" stroked="f">
              <v:textbox style="mso-fit-shape-to-text:t">
                <w:txbxContent>
                  <w:p w:rsidR="007F6E20" w:rsidRPr="00F921DF" w:rsidRDefault="007F6E20" w:rsidP="006A779A">
                    <w:pPr>
                      <w:pStyle w:val="NormalWeb"/>
                      <w:spacing w:before="0" w:beforeAutospacing="0" w:after="0" w:afterAutospacing="0"/>
                      <w:rPr>
                        <w:sz w:val="28"/>
                        <w:szCs w:val="28"/>
                      </w:rPr>
                    </w:pPr>
                    <w:r w:rsidRPr="00F921DF">
                      <w:rPr>
                        <w:rFonts w:asciiTheme="minorHAnsi" w:hAnsi="Arial" w:cstheme="minorBidi"/>
                        <w:color w:val="000000" w:themeColor="text1"/>
                        <w:kern w:val="24"/>
                        <w:sz w:val="28"/>
                        <w:szCs w:val="28"/>
                      </w:rPr>
                      <w:t>Reset selection header</w:t>
                    </w:r>
                  </w:p>
                </w:txbxContent>
              </v:textbox>
            </v:shape>
            <v:shape id="Straight Arrow Connector 105" o:spid="_x0000_s1086" type="#_x0000_t32" style="position:absolute;left:55435;top:22206;width:850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nJMYAAADcAAAADwAAAGRycy9kb3ducmV2LnhtbESPzW7CMBCE70i8g7VI3MAGRIVSDKIV&#10;SBzoD9BLb6t4mwTidYhNSN++roTEbVcz3+zsfNnaUjRU+8KxhtFQgSBOnSk40/B13AxmIHxANlg6&#10;Jg2/5GG56HbmmBh34z01h5CJGMI+QQ15CFUipU9zsuiHriKO2o+rLYa41pk0Nd5iuC3lWKknabHg&#10;eCHHil5zSs+Hq4013k5KfZcvH7vJ+nKcmgY/1ftF636vXT2DCNSGh/lOb03k1BT+n4kT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6JyTGAAAA3AAAAA8AAAAAAAAA&#10;AAAAAAAAoQIAAGRycy9kb3ducmV2LnhtbFBLBQYAAAAABAAEAPkAAACUAwAAAAA=&#10;" strokecolor="black [3213]" strokeweight="2pt">
              <v:stroke endarrow="block"/>
            </v:shape>
            <v:shape id="Straight Arrow Connector 106" o:spid="_x0000_s1087" type="#_x0000_t32" style="position:absolute;left:44958;top:29850;width:18986;height:184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i5U8YAAADcAAAADwAAAGRycy9kb3ducmV2LnhtbESPzW7CMBCE75V4B2uRegObVqAqYFBB&#10;rdRD+Wngwm0VL0lKvA6xG9K3r5GQetvVzDc7O1t0thItNb50rGE0VCCIM2dKzjUc9u+DFxA+IBus&#10;HJOGX/KwmPceZpgYd+UvatOQixjCPkENRQh1IqXPCrLoh64mjtrJNRZDXJtcmgavMdxW8kmpibRY&#10;crxQYE2rgrJz+mNjjfW3Usdquf18frvsx6bFndpctH7sd69TEIG68G++0x8mcmoCt2fiBH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ouVPGAAAA3AAAAA8AAAAAAAAA&#10;AAAAAAAAoQIAAGRycy9kb3ducmV2LnhtbFBLBQYAAAAABAAEAPkAAACUAwAAAAA=&#10;" strokecolor="black [3213]" strokeweight="2pt">
              <v:stroke endarrow="block"/>
            </v:shape>
            <v:shape id="Straight Arrow Connector 107" o:spid="_x0000_s1088" type="#_x0000_t32" style="position:absolute;left:47371;top:39692;width:16573;height:290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QcyMYAAADcAAAADwAAAGRycy9kb3ducmV2LnhtbESPzW7CMBCE75V4B2uRegMbKtoqxSCo&#10;isSBnxZ66W0Vb5NAvA6xCeHtcSWk3nY1883OjqetLUVDtS8caxj0FQji1JmCMw3f+0XvFYQPyAZL&#10;x6ThSh6mk87DGBPjLvxFzS5kIoawT1BDHkKVSOnTnCz6vquIo/braoshrnUmTY2XGG5LOVTqWVos&#10;OF7IsaL3nNLj7mxjjfVBqZ9yvl09fZz2I9Pgp9qctH7strM3EIHa8G++00sTOfUCf8/ECeTk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HMjGAAAA3AAAAA8AAAAAAAAA&#10;AAAAAAAAoQIAAGRycy9kb3ducmV2LnhtbFBLBQYAAAAABAAEAPkAAACUAwAAAAA=&#10;" strokecolor="black [3213]" strokeweight="2pt">
              <v:stroke endarrow="block"/>
            </v:shape>
            <v:shape id="Straight Arrow Connector 108" o:spid="_x0000_s1089" type="#_x0000_t32" style="position:absolute;left:46799;top:47307;width:17145;height:222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uIusYAAADcAAAADwAAAGRycy9kb3ducmV2LnhtbESPT0/DMAzF75P4DpEn7caSgUBTWTYB&#10;AmkHYP+47GY1XltonK4JXfft5wPSbn7y+z0/zxa9r1VHbawCW5iMDSjiPLiKCwvfu/fbKaiYkB3W&#10;gcnCmSIs5jeDGWYunHhD3TYVSkI4ZmihTKnJtI55SR7jODTEsjuE1mMS2RbatXiScF/rO2MetceK&#10;5UKJDb2WlP9u/7zU+PwxZl+/rD7u3467B9fh2nwdrR0N++cnUIn6dDX/00snnJG28oxMoO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7iLrGAAAA3AAAAA8AAAAAAAAA&#10;AAAAAAAAoQIAAGRycy9kb3ducmV2LnhtbFBLBQYAAAAABAAEAPkAAACUAwAAAAA=&#10;" strokecolor="black [3213]" strokeweight="2pt">
              <v:stroke endarrow="block"/>
            </v:shape>
            <w10:anchorlock/>
          </v:group>
        </w:pict>
      </w:r>
    </w:p>
    <w:p w:rsidR="00C66124" w:rsidRDefault="00C66124">
      <w:pPr>
        <w:pStyle w:val="FigTitle"/>
        <w:rPr>
          <w:ins w:id="873" w:author="Stanley Mike-RMPE01" w:date="2017-05-25T13:17:00Z"/>
        </w:rPr>
      </w:pPr>
    </w:p>
    <w:p w:rsidR="00B3045F" w:rsidRDefault="00C66124">
      <w:pPr>
        <w:pStyle w:val="FigTitle"/>
      </w:pPr>
      <w:ins w:id="874" w:author="Stanley Mike-RMPE01" w:date="2017-05-25T13:17:00Z">
        <w:r w:rsidRPr="00CA17ED">
          <w:t xml:space="preserve">Figure </w:t>
        </w:r>
        <w:r w:rsidRPr="00CA17ED">
          <w:fldChar w:fldCharType="begin"/>
        </w:r>
        <w:r w:rsidRPr="00CA17ED">
          <w:instrText xml:space="preserve"> SEQ Figure \* ARABIC </w:instrText>
        </w:r>
        <w:r w:rsidRPr="00CA17ED">
          <w:fldChar w:fldCharType="separate"/>
        </w:r>
      </w:ins>
      <w:ins w:id="875" w:author="Stanley Mike-RMPE01" w:date="2017-05-27T12:25:00Z">
        <w:r w:rsidR="006C3433">
          <w:rPr>
            <w:noProof/>
          </w:rPr>
          <w:t>10</w:t>
        </w:r>
      </w:ins>
      <w:ins w:id="876" w:author="Stanley Mike-RMPE01" w:date="2017-05-25T13:17:00Z">
        <w:r w:rsidRPr="00CA17ED">
          <w:fldChar w:fldCharType="end"/>
        </w:r>
        <w:r w:rsidR="00017B3E">
          <w:t>:</w:t>
        </w:r>
        <w:r w:rsidRPr="00CA17ED">
          <w:t xml:space="preserve"> </w:t>
        </w:r>
      </w:ins>
      <w:del w:id="877" w:author="Stanley Mike-RMPE01" w:date="2017-05-25T13:17:00Z">
        <w:r w:rsidR="00B3045F" w:rsidDel="00C66124">
          <w:delText xml:space="preserve">Figure 10: </w:delText>
        </w:r>
      </w:del>
      <w:r w:rsidR="00B3045F">
        <w:t>FRDM-STBC-AGM01</w:t>
      </w:r>
    </w:p>
    <w:p w:rsidR="0077174A" w:rsidRDefault="0077174A" w:rsidP="00333294">
      <w:pPr>
        <w:pStyle w:val="Heading3"/>
      </w:pPr>
      <w:bookmarkStart w:id="878" w:name="_Toc483482740"/>
      <w:r>
        <w:t xml:space="preserve">Freedom </w:t>
      </w:r>
      <w:r w:rsidR="004556B3">
        <w:t>D</w:t>
      </w:r>
      <w:r>
        <w:t xml:space="preserve">evelopment </w:t>
      </w:r>
      <w:r w:rsidR="004556B3">
        <w:t>P</w:t>
      </w:r>
      <w:r>
        <w:t>latforms</w:t>
      </w:r>
      <w:bookmarkEnd w:id="878"/>
    </w:p>
    <w:p w:rsidR="00125AFE" w:rsidRDefault="00125AFE" w:rsidP="00125AFE">
      <w:r>
        <w:t>The initial release of Version 7.00 of the Sensor Fusion library support</w:t>
      </w:r>
      <w:r w:rsidR="00B3045F">
        <w:t>s FRDM-K64F and FRDM-K22F Freed</w:t>
      </w:r>
      <w:r w:rsidR="003D4EA2">
        <w:t xml:space="preserve">om development platforms. </w:t>
      </w:r>
      <w:r>
        <w:t>The two boards are similar in capabilities, although the K64F includes an Ethernet port, whereas the K22F does not.</w:t>
      </w:r>
    </w:p>
    <w:p w:rsidR="00B3045F" w:rsidRPr="00125AFE" w:rsidRDefault="00B3045F" w:rsidP="00125AFE">
      <w:r>
        <w:t>Shields and base boards can be mixed and matched.</w:t>
      </w:r>
    </w:p>
    <w:bookmarkEnd w:id="872"/>
    <w:p w:rsidR="005E2FE0" w:rsidRDefault="005E2FE0" w:rsidP="005E2FE0">
      <w:pPr>
        <w:pStyle w:val="Body"/>
        <w:jc w:val="center"/>
        <w:rPr>
          <w:rFonts w:eastAsia="Arial"/>
        </w:rPr>
      </w:pPr>
      <w:r w:rsidRPr="005E2FE0">
        <w:rPr>
          <w:rFonts w:eastAsia="Arial"/>
          <w:noProof/>
        </w:rPr>
        <w:drawing>
          <wp:inline distT="0" distB="0" distL="0" distR="0">
            <wp:extent cx="5488132" cy="3657600"/>
            <wp:effectExtent l="19050" t="0" r="0" b="0"/>
            <wp:docPr id="20" name="Picture 13"/>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cstate="print"/>
                    <a:stretch>
                      <a:fillRect/>
                    </a:stretch>
                  </pic:blipFill>
                  <pic:spPr>
                    <a:xfrm>
                      <a:off x="0" y="0"/>
                      <a:ext cx="5488132" cy="3657600"/>
                    </a:xfrm>
                    <a:prstGeom prst="rect">
                      <a:avLst/>
                    </a:prstGeom>
                  </pic:spPr>
                </pic:pic>
              </a:graphicData>
            </a:graphic>
          </wp:inline>
        </w:drawing>
      </w:r>
    </w:p>
    <w:p w:rsidR="005E2FE0" w:rsidRDefault="00DB06B5">
      <w:pPr>
        <w:pStyle w:val="FigTitle"/>
        <w:keepNext w:val="0"/>
        <w:rPr>
          <w:rFonts w:eastAsia="Arial"/>
        </w:rPr>
        <w:pPrChange w:id="879" w:author="Stanley Mike-RMPE01" w:date="2017-05-25T13:19:00Z">
          <w:pPr>
            <w:pStyle w:val="FigTitle"/>
          </w:pPr>
        </w:pPrChange>
      </w:pPr>
      <w:ins w:id="880" w:author="Stanley Mike-RMPE01" w:date="2017-05-25T13:18:00Z">
        <w:r w:rsidRPr="00CA17ED">
          <w:t xml:space="preserve">Figure </w:t>
        </w:r>
        <w:r w:rsidRPr="00CA17ED">
          <w:fldChar w:fldCharType="begin"/>
        </w:r>
        <w:r w:rsidRPr="00CA17ED">
          <w:instrText xml:space="preserve"> SEQ Figure \* ARABIC </w:instrText>
        </w:r>
        <w:r w:rsidRPr="00CA17ED">
          <w:fldChar w:fldCharType="separate"/>
        </w:r>
      </w:ins>
      <w:ins w:id="881" w:author="Stanley Mike-RMPE01" w:date="2017-05-27T12:25:00Z">
        <w:r w:rsidR="006C3433">
          <w:rPr>
            <w:noProof/>
          </w:rPr>
          <w:t>11</w:t>
        </w:r>
      </w:ins>
      <w:ins w:id="882" w:author="Stanley Mike-RMPE01" w:date="2017-05-25T13:18:00Z">
        <w:r w:rsidRPr="00CA17ED">
          <w:fldChar w:fldCharType="end"/>
        </w:r>
        <w:r w:rsidR="00017B3E">
          <w:t>:</w:t>
        </w:r>
        <w:r w:rsidRPr="00CA17ED">
          <w:t xml:space="preserve"> </w:t>
        </w:r>
      </w:ins>
      <w:del w:id="883" w:author="Stanley Mike-RMPE01" w:date="2017-05-25T13:18:00Z">
        <w:r w:rsidR="00B3045F" w:rsidDel="00DB06B5">
          <w:rPr>
            <w:rFonts w:eastAsia="Arial"/>
          </w:rPr>
          <w:delText xml:space="preserve">Figure 11: </w:delText>
        </w:r>
      </w:del>
      <w:r w:rsidR="00B3045F">
        <w:rPr>
          <w:rFonts w:eastAsia="Arial"/>
        </w:rPr>
        <w:t>FRDM-K22F</w:t>
      </w:r>
    </w:p>
    <w:p w:rsidR="005E2FE0" w:rsidRDefault="005E2FE0" w:rsidP="005E2FE0">
      <w:pPr>
        <w:pStyle w:val="Body"/>
        <w:jc w:val="center"/>
        <w:rPr>
          <w:rFonts w:eastAsia="Arial"/>
        </w:rPr>
      </w:pPr>
      <w:r w:rsidRPr="005E2FE0">
        <w:rPr>
          <w:rFonts w:eastAsia="Arial"/>
          <w:noProof/>
        </w:rPr>
        <w:lastRenderedPageBreak/>
        <w:drawing>
          <wp:inline distT="0" distB="0" distL="0" distR="0">
            <wp:extent cx="4122592" cy="4070350"/>
            <wp:effectExtent l="19050" t="0" r="0" b="0"/>
            <wp:docPr id="21" name="Picture 14"/>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cstate="print"/>
                    <a:stretch>
                      <a:fillRect/>
                    </a:stretch>
                  </pic:blipFill>
                  <pic:spPr>
                    <a:xfrm>
                      <a:off x="0" y="0"/>
                      <a:ext cx="4122840" cy="4070595"/>
                    </a:xfrm>
                    <a:prstGeom prst="rect">
                      <a:avLst/>
                    </a:prstGeom>
                  </pic:spPr>
                </pic:pic>
              </a:graphicData>
            </a:graphic>
          </wp:inline>
        </w:drawing>
      </w:r>
    </w:p>
    <w:p w:rsidR="00B3045F" w:rsidRPr="005E2FE0" w:rsidRDefault="00DB06B5">
      <w:pPr>
        <w:pStyle w:val="FigTitle"/>
      </w:pPr>
      <w:ins w:id="884" w:author="Stanley Mike-RMPE01" w:date="2017-05-25T13:18:00Z">
        <w:r w:rsidRPr="00CA17ED">
          <w:t xml:space="preserve">Figure </w:t>
        </w:r>
        <w:r w:rsidRPr="00CA17ED">
          <w:fldChar w:fldCharType="begin"/>
        </w:r>
        <w:r w:rsidRPr="00CA17ED">
          <w:instrText xml:space="preserve"> SEQ Figure \* ARABIC </w:instrText>
        </w:r>
        <w:r w:rsidRPr="00CA17ED">
          <w:fldChar w:fldCharType="separate"/>
        </w:r>
      </w:ins>
      <w:ins w:id="885" w:author="Stanley Mike-RMPE01" w:date="2017-05-27T12:25:00Z">
        <w:r w:rsidR="006C3433">
          <w:rPr>
            <w:noProof/>
          </w:rPr>
          <w:t>12</w:t>
        </w:r>
      </w:ins>
      <w:ins w:id="886" w:author="Stanley Mike-RMPE01" w:date="2017-05-25T13:18:00Z">
        <w:r w:rsidRPr="00CA17ED">
          <w:fldChar w:fldCharType="end"/>
        </w:r>
      </w:ins>
      <w:ins w:id="887" w:author="Stanley Mike-RMPE01" w:date="2017-05-25T13:31:00Z">
        <w:r w:rsidR="00017B3E">
          <w:t>:</w:t>
        </w:r>
      </w:ins>
      <w:ins w:id="888" w:author="Stanley Mike-RMPE01" w:date="2017-05-25T13:18:00Z">
        <w:r>
          <w:t xml:space="preserve"> </w:t>
        </w:r>
      </w:ins>
      <w:del w:id="889" w:author="Stanley Mike-RMPE01" w:date="2017-05-25T13:18:00Z">
        <w:r w:rsidR="00B3045F" w:rsidDel="00DB06B5">
          <w:rPr>
            <w:rFonts w:eastAsia="Arial"/>
          </w:rPr>
          <w:delText xml:space="preserve">Figure 12: </w:delText>
        </w:r>
      </w:del>
      <w:r w:rsidR="00B3045F">
        <w:rPr>
          <w:rFonts w:eastAsia="Arial"/>
        </w:rPr>
        <w:t>FRDM-K64F</w:t>
      </w:r>
    </w:p>
    <w:p w:rsidR="00287E1F" w:rsidRDefault="00287E1F">
      <w:pPr>
        <w:rPr>
          <w:rFonts w:eastAsiaTheme="majorEastAsia"/>
          <w:b/>
          <w:bCs/>
          <w:color w:val="000000" w:themeColor="text1"/>
          <w:sz w:val="28"/>
          <w:szCs w:val="24"/>
        </w:rPr>
      </w:pPr>
      <w:bookmarkStart w:id="890" w:name="Simulation_Environments"/>
      <w:bookmarkStart w:id="891" w:name="_Ref428951246"/>
      <w:bookmarkEnd w:id="890"/>
      <w:r>
        <w:br w:type="page"/>
      </w:r>
    </w:p>
    <w:p w:rsidR="00287E1F" w:rsidRPr="001D2149" w:rsidRDefault="00287E1F" w:rsidP="001D2149">
      <w:pPr>
        <w:pStyle w:val="Heading3"/>
      </w:pPr>
      <w:bookmarkStart w:id="892" w:name="_Toc483482741"/>
      <w:r w:rsidRPr="001D2149">
        <w:lastRenderedPageBreak/>
        <w:t>‘Standard’ Board Orientations</w:t>
      </w:r>
      <w:bookmarkEnd w:id="892"/>
    </w:p>
    <w:p w:rsidR="00287E1F" w:rsidRPr="00287E1F" w:rsidRDefault="00287E1F" w:rsidP="001D2149">
      <w:pPr>
        <w:pStyle w:val="Body"/>
      </w:pPr>
      <w:r>
        <w:t xml:space="preserve">If you think of the board </w:t>
      </w:r>
      <w:proofErr w:type="spellStart"/>
      <w:r>
        <w:t>stackup</w:t>
      </w:r>
      <w:proofErr w:type="spellEnd"/>
      <w:r>
        <w:t xml:space="preserve"> as a 6 sided box, then there are six different orientations that can be reached </w:t>
      </w:r>
      <w:r w:rsidR="004510C0">
        <w:t xml:space="preserve">via </w:t>
      </w:r>
      <w:r>
        <w:t xml:space="preserve">simple one-axis rotations.  The figure </w:t>
      </w:r>
      <w:r w:rsidR="004510C0">
        <w:t xml:space="preserve">below </w:t>
      </w:r>
      <w:r>
        <w:t xml:space="preserve">utilizes ENU terminology, but the concept </w:t>
      </w:r>
      <w:r w:rsidR="00FB1E86">
        <w:t xml:space="preserve">obviously </w:t>
      </w:r>
      <w:r>
        <w:t>applies to all frames of reference.  Test sequences in this document are preconditioned by putting the DUT into one of these orientations</w:t>
      </w:r>
      <w:r w:rsidR="004510C0">
        <w:t xml:space="preserve"> (usually zero rotation to the global frame)</w:t>
      </w:r>
      <w:r>
        <w:t xml:space="preserve">.  Some sequences are repeated for </w:t>
      </w:r>
      <w:r w:rsidR="00FB1E86">
        <w:t>every one</w:t>
      </w:r>
      <w:r>
        <w:t xml:space="preserve"> of the six.</w:t>
      </w:r>
    </w:p>
    <w:p w:rsidR="00287E1F" w:rsidRDefault="00287E1F" w:rsidP="00287E1F">
      <w:pPr>
        <w:pStyle w:val="FigAnchor"/>
      </w:pPr>
      <w:r>
        <w:rPr>
          <w:noProof/>
        </w:rPr>
        <w:drawing>
          <wp:inline distT="0" distB="0" distL="0" distR="0">
            <wp:extent cx="6353175" cy="4505325"/>
            <wp:effectExtent l="0" t="0" r="9525" b="0"/>
            <wp:docPr id="25" name="Picture 59" descr="C:\Users\b40926\Desktop\Images\Word\XSFLK_Major_Orientations_Relative_to_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40926\Desktop\Images\Word\XSFLK_Major_Orientations_Relative_to_Gravity.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3175" cy="4505325"/>
                    </a:xfrm>
                    <a:prstGeom prst="rect">
                      <a:avLst/>
                    </a:prstGeom>
                    <a:noFill/>
                    <a:ln>
                      <a:noFill/>
                    </a:ln>
                  </pic:spPr>
                </pic:pic>
              </a:graphicData>
            </a:graphic>
          </wp:inline>
        </w:drawing>
      </w:r>
    </w:p>
    <w:p w:rsidR="00C66124" w:rsidRPr="00C66124" w:rsidDel="00C66124" w:rsidRDefault="00C66124">
      <w:pPr>
        <w:pStyle w:val="Caption"/>
        <w:rPr>
          <w:del w:id="893" w:author="Stanley Mike-RMPE01" w:date="2017-05-25T13:15:00Z"/>
          <w:rPrChange w:id="894" w:author="Stanley Mike-RMPE01" w:date="2017-05-25T13:09:00Z">
            <w:rPr>
              <w:del w:id="895" w:author="Stanley Mike-RMPE01" w:date="2017-05-25T13:15:00Z"/>
              <w:rFonts w:eastAsia="Arial" w:cs="Arial"/>
              <w:szCs w:val="24"/>
            </w:rPr>
          </w:rPrChange>
        </w:rPr>
        <w:pPrChange w:id="896" w:author="Stanley Mike-RMPE01" w:date="2017-05-25T13:15:00Z">
          <w:pPr>
            <w:pStyle w:val="FigTitle"/>
          </w:pPr>
        </w:pPrChange>
      </w:pPr>
      <w:ins w:id="897" w:author="Stanley Mike-RMPE01" w:date="2017-05-25T13:15:00Z">
        <w:r>
          <w:t xml:space="preserve">Figure </w:t>
        </w:r>
        <w:r>
          <w:fldChar w:fldCharType="begin"/>
        </w:r>
        <w:r>
          <w:instrText xml:space="preserve"> SEQ Figure \* ARABIC </w:instrText>
        </w:r>
        <w:r>
          <w:fldChar w:fldCharType="separate"/>
        </w:r>
      </w:ins>
      <w:ins w:id="898" w:author="Stanley Mike-RMPE01" w:date="2017-05-27T12:25:00Z">
        <w:r w:rsidR="006C3433">
          <w:rPr>
            <w:noProof/>
          </w:rPr>
          <w:t>13</w:t>
        </w:r>
      </w:ins>
      <w:ins w:id="899" w:author="Stanley Mike-RMPE01" w:date="2017-05-25T13:15:00Z">
        <w:r>
          <w:fldChar w:fldCharType="end"/>
        </w:r>
      </w:ins>
      <w:ins w:id="900" w:author="Stanley Mike-RMPE01" w:date="2017-05-25T13:32:00Z">
        <w:r w:rsidR="00017B3E">
          <w:t>:</w:t>
        </w:r>
      </w:ins>
      <w:ins w:id="901" w:author="Stanley Mike-RMPE01" w:date="2017-05-25T13:15:00Z">
        <w:r>
          <w:t xml:space="preserve"> </w:t>
        </w:r>
      </w:ins>
      <w:del w:id="902" w:author="Stanley Mike-RMPE01" w:date="2017-05-25T13:15:00Z">
        <w:r w:rsidR="00287E1F" w:rsidRPr="00641824" w:rsidDel="00C66124">
          <w:rPr>
            <w:b w:val="0"/>
            <w:iCs w:val="0"/>
          </w:rPr>
          <w:delText xml:space="preserve">Figure </w:delText>
        </w:r>
        <w:r w:rsidR="00534EC2" w:rsidRPr="00641824" w:rsidDel="00C66124">
          <w:rPr>
            <w:rPrChange w:id="903" w:author="Stanley Mike-RMPE01" w:date="2017-05-25T08:28:00Z">
              <w:rPr/>
            </w:rPrChange>
          </w:rPr>
          <w:fldChar w:fldCharType="begin"/>
        </w:r>
        <w:r w:rsidR="00534EC2" w:rsidRPr="00641824" w:rsidDel="00C66124">
          <w:rPr>
            <w:b w:val="0"/>
            <w:iCs w:val="0"/>
          </w:rPr>
          <w:delInstrText xml:space="preserve"> SEQ Figure \* ARABIC </w:delInstrText>
        </w:r>
        <w:r w:rsidR="00534EC2" w:rsidRPr="00641824" w:rsidDel="00C66124">
          <w:rPr>
            <w:rPrChange w:id="904" w:author="Stanley Mike-RMPE01" w:date="2017-05-25T08:28:00Z">
              <w:rPr>
                <w:noProof/>
              </w:rPr>
            </w:rPrChange>
          </w:rPr>
          <w:fldChar w:fldCharType="separate"/>
        </w:r>
      </w:del>
      <w:del w:id="905" w:author="Stanley Mike-RMPE01" w:date="2017-05-25T13:08:00Z">
        <w:r w:rsidR="00641824" w:rsidRPr="00641824" w:rsidDel="00C66124">
          <w:rPr>
            <w:b w:val="0"/>
            <w:iCs w:val="0"/>
            <w:noProof/>
          </w:rPr>
          <w:delText>10</w:delText>
        </w:r>
      </w:del>
      <w:del w:id="906" w:author="Stanley Mike-RMPE01" w:date="2017-05-25T13:15:00Z">
        <w:r w:rsidR="00534EC2" w:rsidRPr="00641824" w:rsidDel="00C66124">
          <w:rPr>
            <w:rPrChange w:id="907" w:author="Stanley Mike-RMPE01" w:date="2017-05-25T08:28:00Z">
              <w:rPr>
                <w:noProof/>
              </w:rPr>
            </w:rPrChange>
          </w:rPr>
          <w:fldChar w:fldCharType="end"/>
        </w:r>
        <w:r w:rsidR="00287E1F" w:rsidRPr="00641824" w:rsidDel="00C66124">
          <w:rPr>
            <w:b w:val="0"/>
            <w:iCs w:val="0"/>
          </w:rPr>
          <w:delText xml:space="preserve">. </w:delText>
        </w:r>
      </w:del>
      <w:r w:rsidR="00287E1F" w:rsidRPr="00641824">
        <w:rPr>
          <w:b w:val="0"/>
          <w:iCs w:val="0"/>
        </w:rPr>
        <w:t>Major orientations relative to gravity</w:t>
      </w:r>
    </w:p>
    <w:p w:rsidR="00287E1F" w:rsidRPr="00287E1F" w:rsidRDefault="00287E1F">
      <w:pPr>
        <w:pStyle w:val="Caption"/>
        <w:pPrChange w:id="908" w:author="Stanley Mike-RMPE01" w:date="2017-05-25T13:15:00Z">
          <w:pPr/>
        </w:pPrChange>
      </w:pPr>
    </w:p>
    <w:p w:rsidR="007326AC" w:rsidRPr="001B1E24" w:rsidRDefault="004556B3" w:rsidP="00F73D8D">
      <w:pPr>
        <w:pStyle w:val="Heading2"/>
      </w:pPr>
      <w:bookmarkStart w:id="909" w:name="_Ref465772587"/>
      <w:bookmarkStart w:id="910" w:name="_Toc483482742"/>
      <w:r>
        <w:t>S</w:t>
      </w:r>
      <w:r w:rsidR="007326AC" w:rsidRPr="001B1E24">
        <w:t xml:space="preserve">imulation </w:t>
      </w:r>
      <w:r>
        <w:t>E</w:t>
      </w:r>
      <w:r w:rsidR="007326AC" w:rsidRPr="001B1E24">
        <w:t>nvironment</w:t>
      </w:r>
      <w:bookmarkEnd w:id="891"/>
      <w:bookmarkEnd w:id="909"/>
      <w:bookmarkEnd w:id="910"/>
    </w:p>
    <w:p w:rsidR="007326AC" w:rsidRDefault="007326AC" w:rsidP="00FC7B68">
      <w:pPr>
        <w:pStyle w:val="Body"/>
      </w:pPr>
      <w:r>
        <w:t>Many parameters are difficult, if not impossible, to reliably measure in a lab or production environment. Ambient magnetic fields vary tremendously in indoor environments. Determining filter sensitivities to various input parameters can only be done in a simulated environment.</w:t>
      </w:r>
    </w:p>
    <w:p w:rsidR="007326AC" w:rsidRDefault="00365701" w:rsidP="00FC7B68">
      <w:pPr>
        <w:pStyle w:val="Body"/>
      </w:pPr>
      <w:r>
        <w:t>Physical performance metrics presented in subsequent sections were simulated using the flow shown in the figure below:</w:t>
      </w:r>
    </w:p>
    <w:p w:rsidR="00365701" w:rsidRDefault="00365701" w:rsidP="00F746EA">
      <w:pPr>
        <w:pStyle w:val="Body"/>
        <w:numPr>
          <w:ilvl w:val="0"/>
          <w:numId w:val="36"/>
        </w:numPr>
      </w:pPr>
      <w:proofErr w:type="spellStart"/>
      <w:r>
        <w:t>Matlab</w:t>
      </w:r>
      <w:proofErr w:type="spellEnd"/>
      <w:r>
        <w:t xml:space="preserve"> is used to generate synthesized sensor values based upon predefined trajectory paths and environmental and sensor model parameters.</w:t>
      </w:r>
    </w:p>
    <w:p w:rsidR="00365701" w:rsidRDefault="00365701" w:rsidP="00F746EA">
      <w:pPr>
        <w:pStyle w:val="Body"/>
        <w:numPr>
          <w:ilvl w:val="0"/>
          <w:numId w:val="36"/>
        </w:numPr>
      </w:pPr>
      <w:r>
        <w:t>A version of the V</w:t>
      </w:r>
      <w:r w:rsidR="00A848B0">
        <w:t>7.xx</w:t>
      </w:r>
      <w:r>
        <w:t xml:space="preserve"> sensor fusion has been modified to read the synthetic sensor values created above and then to write fusion results into a set of output files.</w:t>
      </w:r>
    </w:p>
    <w:p w:rsidR="00365701" w:rsidRDefault="00365701" w:rsidP="00F746EA">
      <w:pPr>
        <w:pStyle w:val="Body"/>
        <w:numPr>
          <w:ilvl w:val="0"/>
          <w:numId w:val="36"/>
        </w:numPr>
      </w:pPr>
      <w:proofErr w:type="spellStart"/>
      <w:r>
        <w:lastRenderedPageBreak/>
        <w:t>Matlab</w:t>
      </w:r>
      <w:proofErr w:type="spellEnd"/>
      <w:r>
        <w:t xml:space="preserve"> is then used to compare V</w:t>
      </w:r>
      <w:r w:rsidR="00A848B0">
        <w:t>7.xx</w:t>
      </w:r>
      <w:r>
        <w:t xml:space="preserve"> synthesized orientation, magnetic calibration parameters, angular rates, etc.  with the “known truth” values output by the first step above.  The resulting reports were then used as source for the datasheet parameters that follow.</w:t>
      </w:r>
    </w:p>
    <w:p w:rsidR="003D4C17" w:rsidRDefault="003D4C17" w:rsidP="003D4C17">
      <w:pPr>
        <w:pStyle w:val="BodyText"/>
        <w:jc w:val="center"/>
      </w:pPr>
      <w:bookmarkStart w:id="911" w:name="_bookmark31"/>
      <w:bookmarkEnd w:id="911"/>
      <w:r w:rsidRPr="00FB224E">
        <w:rPr>
          <w:noProof/>
        </w:rPr>
        <w:drawing>
          <wp:inline distT="0" distB="0" distL="0" distR="0">
            <wp:extent cx="4329430" cy="2661920"/>
            <wp:effectExtent l="19050" t="0" r="0" b="0"/>
            <wp:docPr id="1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1663" cy="4965294"/>
                      <a:chOff x="1085597" y="739468"/>
                      <a:chExt cx="8071663" cy="4965294"/>
                    </a:xfrm>
                  </a:grpSpPr>
                  <a:grpSp>
                    <a:nvGrpSpPr>
                      <a:cNvPr id="41" name="Group 40"/>
                      <a:cNvGrpSpPr/>
                    </a:nvGrpSpPr>
                    <a:grpSpPr>
                      <a:xfrm>
                        <a:off x="1085597" y="739468"/>
                        <a:ext cx="8071663" cy="4965294"/>
                        <a:chOff x="1085597" y="739468"/>
                        <a:chExt cx="8071663" cy="4965294"/>
                      </a:xfrm>
                    </a:grpSpPr>
                    <a:sp>
                      <a:nvSpPr>
                        <a:cNvPr id="4" name="Folded Corner 3"/>
                        <a:cNvSpPr/>
                      </a:nvSpPr>
                      <a:spPr>
                        <a:xfrm flipV="1">
                          <a:off x="1085597" y="74217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TextBox 4"/>
                        <a:cNvSpPr txBox="1"/>
                      </a:nvSpPr>
                      <a:spPr>
                        <a:xfrm>
                          <a:off x="1122900" y="1131706"/>
                          <a:ext cx="914417"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Trajectory</a:t>
                            </a:r>
                          </a:p>
                          <a:p>
                            <a:r>
                              <a:rPr lang="en-US" sz="1400" dirty="0" smtClean="0"/>
                              <a:t>Definition</a:t>
                            </a:r>
                            <a:endParaRPr lang="en-US" sz="1400" dirty="0"/>
                          </a:p>
                        </a:txBody>
                        <a:useSpRect/>
                      </a:txSp>
                    </a:sp>
                    <a:sp>
                      <a:nvSpPr>
                        <a:cNvPr id="6" name="Folded Corner 5"/>
                        <a:cNvSpPr/>
                      </a:nvSpPr>
                      <a:spPr>
                        <a:xfrm flipV="1">
                          <a:off x="1085597" y="239530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1122900" y="2784836"/>
                          <a:ext cx="1122936" cy="523220"/>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Environment</a:t>
                            </a:r>
                          </a:p>
                          <a:p>
                            <a:r>
                              <a:rPr lang="en-US" sz="1400" dirty="0" smtClean="0"/>
                              <a:t>Definition</a:t>
                            </a:r>
                            <a:endParaRPr lang="en-US" sz="1400" dirty="0"/>
                          </a:p>
                        </a:txBody>
                        <a:useSpRect/>
                      </a:txSp>
                    </a:sp>
                    <a:sp>
                      <a:nvSpPr>
                        <a:cNvPr id="8" name="Folded Corner 7"/>
                        <a:cNvSpPr/>
                      </a:nvSpPr>
                      <a:spPr>
                        <a:xfrm flipV="1">
                          <a:off x="1085597" y="4016765"/>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TextBox 8"/>
                        <a:cNvSpPr txBox="1"/>
                      </a:nvSpPr>
                      <a:spPr>
                        <a:xfrm>
                          <a:off x="1122900" y="4406293"/>
                          <a:ext cx="1015984" cy="73866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a:t>
                            </a:r>
                          </a:p>
                          <a:p>
                            <a:r>
                              <a:rPr lang="en-US" sz="1400" dirty="0" smtClean="0"/>
                              <a:t>Model</a:t>
                            </a:r>
                          </a:p>
                          <a:p>
                            <a:r>
                              <a:rPr lang="en-US" sz="1400" dirty="0" smtClean="0"/>
                              <a:t>Parameters</a:t>
                            </a:r>
                            <a:endParaRPr lang="en-US" sz="1400" dirty="0"/>
                          </a:p>
                        </a:txBody>
                        <a:useSpRect/>
                      </a:txSp>
                    </a:sp>
                    <a:sp>
                      <a:nvSpPr>
                        <a:cNvPr id="10" name="Rectangle 9"/>
                        <a:cNvSpPr/>
                      </a:nvSpPr>
                      <a:spPr>
                        <a:xfrm>
                          <a:off x="2670351" y="742178"/>
                          <a:ext cx="1386349" cy="1425389"/>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Matlab-based trajectory and sensor simulation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Folded Corner 10"/>
                        <a:cNvSpPr/>
                      </a:nvSpPr>
                      <a:spPr>
                        <a:xfrm flipV="1">
                          <a:off x="4453145" y="74217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TextBox 11"/>
                        <a:cNvSpPr txBox="1"/>
                      </a:nvSpPr>
                      <a:spPr>
                        <a:xfrm>
                          <a:off x="4453145" y="990108"/>
                          <a:ext cx="1157753" cy="116955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Simulated</a:t>
                            </a:r>
                          </a:p>
                          <a:p>
                            <a:r>
                              <a:rPr lang="en-US" sz="1400" dirty="0" smtClean="0"/>
                              <a:t>Sensor</a:t>
                            </a:r>
                          </a:p>
                          <a:p>
                            <a:r>
                              <a:rPr lang="en-US" sz="1400" dirty="0" smtClean="0"/>
                              <a:t>Readings and</a:t>
                            </a:r>
                          </a:p>
                          <a:p>
                            <a:r>
                              <a:rPr lang="en-US" sz="1400" dirty="0" smtClean="0"/>
                              <a:t>known </a:t>
                            </a:r>
                          </a:p>
                          <a:p>
                            <a:r>
                              <a:rPr lang="en-US" sz="1400" dirty="0" smtClean="0"/>
                              <a:t>TRUTH</a:t>
                            </a:r>
                            <a:endParaRPr lang="en-US" sz="1400" dirty="0"/>
                          </a:p>
                        </a:txBody>
                        <a:useSpRect/>
                      </a:txSp>
                    </a:sp>
                    <a:sp>
                      <a:nvSpPr>
                        <a:cNvPr id="13" name="Rectangle 12"/>
                        <a:cNvSpPr/>
                      </a:nvSpPr>
                      <a:spPr>
                        <a:xfrm>
                          <a:off x="6069090" y="751469"/>
                          <a:ext cx="1386349" cy="1401386"/>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PC-based</a:t>
                            </a:r>
                          </a:p>
                          <a:p>
                            <a:pPr algn="ctr"/>
                            <a:r>
                              <a:rPr lang="en-US" dirty="0" smtClean="0">
                                <a:solidFill>
                                  <a:schemeClr val="tx1"/>
                                </a:solidFill>
                              </a:rPr>
                              <a:t>V7.00 Sensor Fusion Emulator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Folded Corner 13"/>
                        <a:cNvSpPr/>
                      </a:nvSpPr>
                      <a:spPr>
                        <a:xfrm flipV="1">
                          <a:off x="7851885" y="739468"/>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TextBox 14"/>
                        <a:cNvSpPr txBox="1"/>
                      </a:nvSpPr>
                      <a:spPr>
                        <a:xfrm>
                          <a:off x="8079759" y="1107703"/>
                          <a:ext cx="1077501" cy="7386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Fusion Outputs</a:t>
                            </a:r>
                          </a:p>
                        </a:txBody>
                        <a:useSpRect/>
                      </a:txSp>
                    </a:sp>
                    <a:sp>
                      <a:nvSpPr>
                        <a:cNvPr id="16" name="Rectangle 15"/>
                        <a:cNvSpPr/>
                      </a:nvSpPr>
                      <a:spPr>
                        <a:xfrm>
                          <a:off x="6083799" y="2423244"/>
                          <a:ext cx="1386349" cy="1401386"/>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Matlab-based compare functions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Arrow Connector 17"/>
                        <a:cNvCxnSpPr>
                          <a:stCxn id="4" idx="3"/>
                          <a:endCxn id="10" idx="1"/>
                        </a:cNvCxnSpPr>
                      </a:nvCxnSpPr>
                      <a:spPr>
                        <a:xfrm>
                          <a:off x="2278524" y="1454872"/>
                          <a:ext cx="391827" cy="1"/>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0" name="Elbow Connector 19"/>
                        <a:cNvCxnSpPr>
                          <a:stCxn id="6" idx="3"/>
                          <a:endCxn id="10" idx="2"/>
                        </a:cNvCxnSpPr>
                      </a:nvCxnSpPr>
                      <a:spPr>
                        <a:xfrm flipV="1">
                          <a:off x="2278524" y="2167567"/>
                          <a:ext cx="1085002" cy="940435"/>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2" name="Elbow Connector 21"/>
                        <a:cNvCxnSpPr>
                          <a:stCxn id="8" idx="3"/>
                          <a:endCxn id="10" idx="2"/>
                        </a:cNvCxnSpPr>
                      </a:nvCxnSpPr>
                      <a:spPr>
                        <a:xfrm flipV="1">
                          <a:off x="2278524" y="2167567"/>
                          <a:ext cx="1085002" cy="2561892"/>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stCxn id="10" idx="3"/>
                          <a:endCxn id="11" idx="1"/>
                        </a:cNvCxnSpPr>
                      </a:nvCxnSpPr>
                      <a:spPr>
                        <a:xfrm flipV="1">
                          <a:off x="4056700" y="1454872"/>
                          <a:ext cx="396445" cy="1"/>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stCxn id="11" idx="3"/>
                          <a:endCxn id="13" idx="1"/>
                        </a:cNvCxnSpPr>
                      </a:nvCxnSpPr>
                      <a:spPr>
                        <a:xfrm flipV="1">
                          <a:off x="5646072" y="1452162"/>
                          <a:ext cx="423018" cy="271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sp>
                      <a:nvSpPr>
                        <a:cNvPr id="30" name="Folded Corner 29"/>
                        <a:cNvSpPr/>
                      </a:nvSpPr>
                      <a:spPr>
                        <a:xfrm flipV="1">
                          <a:off x="6195296" y="4279373"/>
                          <a:ext cx="1192927" cy="1425389"/>
                        </a:xfrm>
                        <a:prstGeom prst="foldedCorner">
                          <a:avLst/>
                        </a:prstGeom>
                        <a:solidFill>
                          <a:schemeClr val="bg1"/>
                        </a:solidFill>
                        <a:ln>
                          <a:solidFill>
                            <a:schemeClr val="tx1"/>
                          </a:solidFill>
                        </a:ln>
                      </a:spPr>
                      <a:txSp>
                        <a:txBody>
                          <a:bodyPr vert="vert27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a:off x="6377938" y="4622736"/>
                          <a:ext cx="1077501" cy="7386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Sensor Fusion Outputs</a:t>
                            </a:r>
                          </a:p>
                        </a:txBody>
                        <a:useSpRect/>
                      </a:txSp>
                    </a:sp>
                    <a:cxnSp>
                      <a:nvCxnSpPr>
                        <a:cNvPr id="33" name="Elbow Connector 32"/>
                        <a:cNvCxnSpPr>
                          <a:stCxn id="11" idx="0"/>
                          <a:endCxn id="16" idx="1"/>
                        </a:cNvCxnSpPr>
                      </a:nvCxnSpPr>
                      <a:spPr>
                        <a:xfrm rot="16200000" flipH="1">
                          <a:off x="5088519" y="2128657"/>
                          <a:ext cx="956370" cy="1034190"/>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5" name="Elbow Connector 34"/>
                        <a:cNvCxnSpPr>
                          <a:stCxn id="14" idx="0"/>
                          <a:endCxn id="16" idx="3"/>
                        </a:cNvCxnSpPr>
                      </a:nvCxnSpPr>
                      <a:spPr>
                        <a:xfrm rot="5400000">
                          <a:off x="7479709" y="2155297"/>
                          <a:ext cx="959080" cy="978201"/>
                        </a:xfrm>
                        <a:prstGeom prst="bentConnector2">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37" name="Straight Arrow Connector 36"/>
                        <a:cNvCxnSpPr>
                          <a:stCxn id="16" idx="2"/>
                          <a:endCxn id="30" idx="2"/>
                        </a:cNvCxnSpPr>
                      </a:nvCxnSpPr>
                      <a:spPr>
                        <a:xfrm>
                          <a:off x="6776974" y="3824630"/>
                          <a:ext cx="14786" cy="454743"/>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cxnSp>
                      <a:nvCxnSpPr>
                        <a:cNvPr id="40" name="Straight Arrow Connector 39"/>
                        <a:cNvCxnSpPr>
                          <a:stCxn id="13" idx="3"/>
                          <a:endCxn id="14" idx="1"/>
                        </a:cNvCxnSpPr>
                      </a:nvCxnSpPr>
                      <a:spPr>
                        <a:xfrm>
                          <a:off x="7455439" y="1452162"/>
                          <a:ext cx="396446" cy="0"/>
                        </a:xfrm>
                        <a:prstGeom prst="straightConnector1">
                          <a:avLst/>
                        </a:prstGeom>
                        <a:ln w="12700">
                          <a:solidFill>
                            <a:schemeClr val="tx1"/>
                          </a:solidFill>
                          <a:tailEnd type="triangle"/>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p w:rsidR="003D4C17" w:rsidRPr="005E2FE0" w:rsidDel="00DB06B5" w:rsidRDefault="00DB06B5">
      <w:pPr>
        <w:pStyle w:val="FigTitle"/>
        <w:rPr>
          <w:del w:id="912" w:author="Stanley Mike-RMPE01" w:date="2017-05-25T13:20:00Z"/>
        </w:rPr>
        <w:pPrChange w:id="913" w:author="Stanley Mike-RMPE01" w:date="2017-05-25T13:20:00Z">
          <w:pPr>
            <w:pStyle w:val="FigTitle"/>
            <w:ind w:left="360"/>
          </w:pPr>
        </w:pPrChange>
      </w:pPr>
      <w:ins w:id="914" w:author="Stanley Mike-RMPE01" w:date="2017-05-25T13:20:00Z">
        <w:r w:rsidRPr="00CA17ED">
          <w:t xml:space="preserve">Figure </w:t>
        </w:r>
        <w:r w:rsidRPr="00CA17ED">
          <w:fldChar w:fldCharType="begin"/>
        </w:r>
        <w:r w:rsidRPr="00CA17ED">
          <w:instrText xml:space="preserve"> SEQ Figure \* ARABIC </w:instrText>
        </w:r>
        <w:r w:rsidRPr="00CA17ED">
          <w:fldChar w:fldCharType="separate"/>
        </w:r>
      </w:ins>
      <w:ins w:id="915" w:author="Stanley Mike-RMPE01" w:date="2017-05-27T12:25:00Z">
        <w:r w:rsidR="006C3433">
          <w:rPr>
            <w:noProof/>
          </w:rPr>
          <w:t>14</w:t>
        </w:r>
      </w:ins>
      <w:ins w:id="916" w:author="Stanley Mike-RMPE01" w:date="2017-05-25T13:20:00Z">
        <w:r w:rsidRPr="00CA17ED">
          <w:fldChar w:fldCharType="end"/>
        </w:r>
      </w:ins>
      <w:ins w:id="917" w:author="Stanley Mike-RMPE01" w:date="2017-05-25T13:32:00Z">
        <w:r w:rsidR="00017B3E">
          <w:t>:</w:t>
        </w:r>
      </w:ins>
      <w:ins w:id="918" w:author="Stanley Mike-RMPE01" w:date="2017-05-25T13:20:00Z">
        <w:r>
          <w:t xml:space="preserve"> </w:t>
        </w:r>
      </w:ins>
      <w:del w:id="919" w:author="Stanley Mike-RMPE01" w:date="2017-05-25T13:20:00Z">
        <w:r w:rsidR="003D4C17" w:rsidDel="00DB06B5">
          <w:rPr>
            <w:rFonts w:eastAsia="Arial"/>
          </w:rPr>
          <w:delText>Figure 1</w:delText>
        </w:r>
        <w:r w:rsidR="00324C5F" w:rsidDel="00DB06B5">
          <w:rPr>
            <w:rFonts w:eastAsia="Arial"/>
          </w:rPr>
          <w:delText>4</w:delText>
        </w:r>
        <w:r w:rsidR="003D4C17" w:rsidDel="00DB06B5">
          <w:rPr>
            <w:rFonts w:eastAsia="Arial"/>
          </w:rPr>
          <w:delText xml:space="preserve">: </w:delText>
        </w:r>
      </w:del>
      <w:r w:rsidR="003D4C17">
        <w:rPr>
          <w:rFonts w:eastAsia="Arial"/>
        </w:rPr>
        <w:t>Sensor Fusion Simulation Environment</w:t>
      </w:r>
    </w:p>
    <w:p w:rsidR="003D4C17" w:rsidRDefault="003D4C17">
      <w:pPr>
        <w:pStyle w:val="FigTitle"/>
        <w:pPrChange w:id="920" w:author="Stanley Mike-RMPE01" w:date="2017-05-25T13:20:00Z">
          <w:pPr>
            <w:pStyle w:val="Body"/>
          </w:pPr>
        </w:pPrChange>
      </w:pPr>
    </w:p>
    <w:p w:rsidR="007326AC" w:rsidRDefault="007326AC" w:rsidP="00FC7B68">
      <w:pPr>
        <w:pStyle w:val="Body"/>
      </w:pPr>
      <w:r>
        <w:t>Unless stated otherwise elsewhere, parameters used to create the simulated environment are:</w:t>
      </w:r>
    </w:p>
    <w:p w:rsidR="007326AC" w:rsidRDefault="007326AC" w:rsidP="00F746EA">
      <w:pPr>
        <w:pStyle w:val="BodyList"/>
        <w:numPr>
          <w:ilvl w:val="0"/>
          <w:numId w:val="26"/>
        </w:numPr>
      </w:pPr>
      <w:r>
        <w:t>Earth magnetic field corresponding to U.S. zip code 85284 (Tempe, Arizona) on 7</w:t>
      </w:r>
      <w:r w:rsidR="00CA17ED">
        <w:t xml:space="preserve"> </w:t>
      </w:r>
      <w:r>
        <w:t xml:space="preserve">November 2013 as determined using the NOAA calculator at </w:t>
      </w:r>
      <w:hyperlink r:id="rId51">
        <w:r>
          <w:rPr>
            <w:color w:val="0000FF"/>
          </w:rPr>
          <w:t>ngdc.noaa.gov/</w:t>
        </w:r>
        <w:proofErr w:type="spellStart"/>
      </w:hyperlink>
      <w:hyperlink r:id="rId52">
        <w:r>
          <w:rPr>
            <w:color w:val="0000FF"/>
          </w:rPr>
          <w:t>geomag</w:t>
        </w:r>
        <w:proofErr w:type="spellEnd"/>
        <w:r>
          <w:rPr>
            <w:color w:val="0000FF"/>
          </w:rPr>
          <w:t>-web</w:t>
        </w:r>
      </w:hyperlink>
    </w:p>
    <w:p w:rsidR="007326AC" w:rsidRDefault="007326AC" w:rsidP="00F746EA">
      <w:pPr>
        <w:pStyle w:val="BodyList"/>
        <w:numPr>
          <w:ilvl w:val="1"/>
          <w:numId w:val="26"/>
        </w:numPr>
      </w:pPr>
      <w:r>
        <w:t>Declination: 10 degrees 39’ 36”</w:t>
      </w:r>
    </w:p>
    <w:p w:rsidR="007326AC" w:rsidRDefault="007326AC" w:rsidP="00F746EA">
      <w:pPr>
        <w:pStyle w:val="BodyList"/>
        <w:numPr>
          <w:ilvl w:val="1"/>
          <w:numId w:val="26"/>
        </w:numPr>
      </w:pPr>
      <w:r>
        <w:t>Inclination: 59 degrees 32’ 53”</w:t>
      </w:r>
    </w:p>
    <w:p w:rsidR="007326AC" w:rsidRDefault="007326AC" w:rsidP="00F746EA">
      <w:pPr>
        <w:pStyle w:val="BodyList"/>
        <w:numPr>
          <w:ilvl w:val="1"/>
          <w:numId w:val="26"/>
        </w:numPr>
      </w:pPr>
      <w:r>
        <w:t>Horizontal</w:t>
      </w:r>
      <w:r>
        <w:rPr>
          <w:spacing w:val="-4"/>
        </w:rPr>
        <w:t xml:space="preserve"> </w:t>
      </w:r>
      <w:r>
        <w:t>Intensity:</w:t>
      </w:r>
      <w:r>
        <w:rPr>
          <w:spacing w:val="-3"/>
        </w:rPr>
        <w:t xml:space="preserve"> </w:t>
      </w:r>
      <w:r>
        <w:t>24.2976</w:t>
      </w:r>
      <w:r>
        <w:rPr>
          <w:spacing w:val="-3"/>
        </w:rPr>
        <w:t xml:space="preserve"> </w:t>
      </w:r>
      <w:proofErr w:type="spellStart"/>
      <w:r>
        <w:t>μT</w:t>
      </w:r>
      <w:proofErr w:type="spellEnd"/>
    </w:p>
    <w:p w:rsidR="007326AC" w:rsidRDefault="007326AC" w:rsidP="00F746EA">
      <w:pPr>
        <w:pStyle w:val="BodyList"/>
        <w:numPr>
          <w:ilvl w:val="1"/>
          <w:numId w:val="26"/>
        </w:numPr>
      </w:pPr>
      <w:r>
        <w:t>North</w:t>
      </w:r>
      <w:r>
        <w:rPr>
          <w:spacing w:val="-2"/>
        </w:rPr>
        <w:t xml:space="preserve"> </w:t>
      </w:r>
      <w:r>
        <w:t>Component</w:t>
      </w:r>
      <w:r>
        <w:rPr>
          <w:spacing w:val="-2"/>
        </w:rPr>
        <w:t xml:space="preserve"> </w:t>
      </w:r>
      <w:r>
        <w:t>(+N</w:t>
      </w:r>
      <w:r>
        <w:rPr>
          <w:spacing w:val="-1"/>
        </w:rPr>
        <w:t xml:space="preserve"> </w:t>
      </w:r>
      <w:r>
        <w:t>|</w:t>
      </w:r>
      <w:r>
        <w:rPr>
          <w:spacing w:val="-2"/>
        </w:rPr>
        <w:t xml:space="preserve"> </w:t>
      </w:r>
      <w:r>
        <w:t>-S):</w:t>
      </w:r>
      <w:r>
        <w:rPr>
          <w:spacing w:val="-2"/>
        </w:rPr>
        <w:t xml:space="preserve"> </w:t>
      </w:r>
      <w:r>
        <w:t>23.8782</w:t>
      </w:r>
      <w:r>
        <w:rPr>
          <w:spacing w:val="-1"/>
        </w:rPr>
        <w:t xml:space="preserve"> </w:t>
      </w:r>
      <w:proofErr w:type="spellStart"/>
      <w:r>
        <w:t>μT</w:t>
      </w:r>
      <w:proofErr w:type="spellEnd"/>
    </w:p>
    <w:p w:rsidR="007326AC" w:rsidRDefault="007326AC" w:rsidP="00F746EA">
      <w:pPr>
        <w:pStyle w:val="BodyList"/>
        <w:numPr>
          <w:ilvl w:val="1"/>
          <w:numId w:val="26"/>
        </w:numPr>
      </w:pPr>
      <w:r>
        <w:t>East</w:t>
      </w:r>
      <w:r>
        <w:rPr>
          <w:spacing w:val="-2"/>
        </w:rPr>
        <w:t xml:space="preserve"> </w:t>
      </w:r>
      <w:r>
        <w:t>Component</w:t>
      </w:r>
      <w:r>
        <w:rPr>
          <w:spacing w:val="-2"/>
        </w:rPr>
        <w:t xml:space="preserve"> </w:t>
      </w:r>
      <w:r>
        <w:t>(+E</w:t>
      </w:r>
      <w:r>
        <w:rPr>
          <w:spacing w:val="-1"/>
        </w:rPr>
        <w:t xml:space="preserve"> </w:t>
      </w:r>
      <w:r>
        <w:t>|</w:t>
      </w:r>
      <w:r>
        <w:rPr>
          <w:spacing w:val="-2"/>
        </w:rPr>
        <w:t xml:space="preserve"> </w:t>
      </w:r>
      <w:r>
        <w:t>-W):</w:t>
      </w:r>
      <w:r>
        <w:rPr>
          <w:spacing w:val="-2"/>
        </w:rPr>
        <w:t xml:space="preserve"> </w:t>
      </w:r>
      <w:r>
        <w:t>4.4945</w:t>
      </w:r>
      <w:r>
        <w:rPr>
          <w:spacing w:val="-1"/>
        </w:rPr>
        <w:t xml:space="preserve"> </w:t>
      </w:r>
      <w:proofErr w:type="spellStart"/>
      <w:r>
        <w:t>μT</w:t>
      </w:r>
      <w:proofErr w:type="spellEnd"/>
    </w:p>
    <w:p w:rsidR="007326AC" w:rsidRDefault="007326AC" w:rsidP="00F746EA">
      <w:pPr>
        <w:pStyle w:val="BodyList"/>
        <w:numPr>
          <w:ilvl w:val="1"/>
          <w:numId w:val="26"/>
        </w:numPr>
      </w:pPr>
      <w:r>
        <w:t>Vertical</w:t>
      </w:r>
      <w:r>
        <w:rPr>
          <w:spacing w:val="-2"/>
        </w:rPr>
        <w:t xml:space="preserve"> </w:t>
      </w:r>
      <w:r>
        <w:t>Component</w:t>
      </w:r>
      <w:r>
        <w:rPr>
          <w:spacing w:val="-2"/>
        </w:rPr>
        <w:t xml:space="preserve"> </w:t>
      </w:r>
      <w:r>
        <w:t>(+D</w:t>
      </w:r>
      <w:r>
        <w:rPr>
          <w:spacing w:val="-1"/>
        </w:rPr>
        <w:t xml:space="preserve"> </w:t>
      </w:r>
      <w:r>
        <w:t>|</w:t>
      </w:r>
      <w:r>
        <w:rPr>
          <w:spacing w:val="-2"/>
        </w:rPr>
        <w:t xml:space="preserve"> </w:t>
      </w:r>
      <w:r>
        <w:t>-U):</w:t>
      </w:r>
      <w:r>
        <w:rPr>
          <w:spacing w:val="-2"/>
        </w:rPr>
        <w:t xml:space="preserve"> </w:t>
      </w:r>
      <w:r>
        <w:t>41.3285</w:t>
      </w:r>
      <w:r>
        <w:rPr>
          <w:spacing w:val="-1"/>
        </w:rPr>
        <w:t xml:space="preserve"> </w:t>
      </w:r>
      <w:proofErr w:type="spellStart"/>
      <w:r>
        <w:t>μT</w:t>
      </w:r>
      <w:proofErr w:type="spellEnd"/>
    </w:p>
    <w:p w:rsidR="007326AC" w:rsidRDefault="007326AC" w:rsidP="00F746EA">
      <w:pPr>
        <w:pStyle w:val="BodyList"/>
        <w:numPr>
          <w:ilvl w:val="1"/>
          <w:numId w:val="26"/>
        </w:numPr>
      </w:pPr>
      <w:r>
        <w:t>Total</w:t>
      </w:r>
      <w:r>
        <w:rPr>
          <w:spacing w:val="-4"/>
        </w:rPr>
        <w:t xml:space="preserve"> </w:t>
      </w:r>
      <w:r>
        <w:t>field:</w:t>
      </w:r>
      <w:r>
        <w:rPr>
          <w:spacing w:val="-3"/>
        </w:rPr>
        <w:t xml:space="preserve"> </w:t>
      </w:r>
      <w:r>
        <w:t>47.9418</w:t>
      </w:r>
      <w:r>
        <w:rPr>
          <w:spacing w:val="-3"/>
        </w:rPr>
        <w:t xml:space="preserve"> </w:t>
      </w:r>
      <w:proofErr w:type="spellStart"/>
      <w:r>
        <w:t>μT</w:t>
      </w:r>
      <w:proofErr w:type="spellEnd"/>
    </w:p>
    <w:p w:rsidR="00630698" w:rsidRDefault="00630698" w:rsidP="00F746EA">
      <w:pPr>
        <w:pStyle w:val="BodyList"/>
        <w:numPr>
          <w:ilvl w:val="0"/>
          <w:numId w:val="26"/>
        </w:numPr>
      </w:pPr>
      <w:r>
        <w:t>gravity = 9.80665 meters/second</w:t>
      </w:r>
      <w:r w:rsidRPr="00630698">
        <w:rPr>
          <w:vertAlign w:val="superscript"/>
        </w:rPr>
        <w:t>2</w:t>
      </w:r>
      <w:r>
        <w:t xml:space="preserve"> = 1g</w:t>
      </w:r>
    </w:p>
    <w:p w:rsidR="00630698" w:rsidRDefault="00630698" w:rsidP="00F746EA">
      <w:pPr>
        <w:pStyle w:val="BodyList"/>
        <w:numPr>
          <w:ilvl w:val="0"/>
          <w:numId w:val="26"/>
        </w:numPr>
      </w:pPr>
      <w:r>
        <w:t>constant temperature = 25C</w:t>
      </w:r>
    </w:p>
    <w:p w:rsidR="00630698" w:rsidRDefault="00630698" w:rsidP="00630698">
      <w:pPr>
        <w:pStyle w:val="Body"/>
        <w:spacing w:before="240"/>
        <w:ind w:left="144"/>
      </w:pPr>
      <w:r>
        <w:t>Unless stated otherwise elsewhere, parameters used to create the simulated sensors are:</w:t>
      </w:r>
    </w:p>
    <w:p w:rsidR="00FB224E" w:rsidRDefault="00FB224E" w:rsidP="00F746EA">
      <w:pPr>
        <w:pStyle w:val="BodyList"/>
        <w:numPr>
          <w:ilvl w:val="0"/>
          <w:numId w:val="26"/>
        </w:numPr>
      </w:pPr>
      <w:r>
        <w:t>Physical sensor dynamics are not modeled.  Nor are latency effects associated with reading sensors via serial lines.</w:t>
      </w:r>
    </w:p>
    <w:p w:rsidR="00630698" w:rsidRDefault="00630698" w:rsidP="00F746EA">
      <w:pPr>
        <w:pStyle w:val="BodyList"/>
        <w:numPr>
          <w:ilvl w:val="0"/>
          <w:numId w:val="26"/>
        </w:numPr>
      </w:pPr>
      <w:r>
        <w:t>Zero rotation orientation for all 3-axis sensors are assumed to be naturally aligned with the NED (+X=North, +Y=East, +Z=Down) frame of reference</w:t>
      </w:r>
    </w:p>
    <w:p w:rsidR="007326AC" w:rsidRDefault="007326AC" w:rsidP="00F746EA">
      <w:pPr>
        <w:pStyle w:val="BodyList"/>
        <w:numPr>
          <w:ilvl w:val="0"/>
          <w:numId w:val="26"/>
        </w:numPr>
      </w:pPr>
      <w:r>
        <w:t>Ideal accelerometer model + simple noise</w:t>
      </w:r>
      <w:r w:rsidR="00A60E37">
        <w:t xml:space="preserve"> + offset</w:t>
      </w:r>
    </w:p>
    <w:p w:rsidR="007326AC" w:rsidRDefault="007326AC" w:rsidP="00F746EA">
      <w:pPr>
        <w:pStyle w:val="BodyList"/>
        <w:numPr>
          <w:ilvl w:val="1"/>
          <w:numId w:val="26"/>
        </w:numPr>
      </w:pPr>
      <w:r>
        <w:t>Sample rate = 200 Hz</w:t>
      </w:r>
    </w:p>
    <w:p w:rsidR="007326AC" w:rsidRDefault="00365701" w:rsidP="00F746EA">
      <w:pPr>
        <w:pStyle w:val="BodyList"/>
        <w:numPr>
          <w:ilvl w:val="1"/>
          <w:numId w:val="26"/>
        </w:numPr>
      </w:pPr>
      <w:r>
        <w:t xml:space="preserve">1 </w:t>
      </w:r>
      <w:r w:rsidR="00A60E37">
        <w:t>m</w:t>
      </w:r>
      <w:r w:rsidR="007326AC" w:rsidRPr="00630698">
        <w:t xml:space="preserve">g </w:t>
      </w:r>
      <w:r w:rsidR="00630698" w:rsidRPr="00630698">
        <w:t xml:space="preserve">standard deviation </w:t>
      </w:r>
      <w:r w:rsidR="00630698">
        <w:t>offset</w:t>
      </w:r>
      <w:r w:rsidR="00A60E37">
        <w:t xml:space="preserve"> on X/Y/Z</w:t>
      </w:r>
      <w:r w:rsidR="00630698">
        <w:t>.  This is justified by assuming that the precision accelerometer calibration function has been utilized to remove post-board-mount offset.</w:t>
      </w:r>
    </w:p>
    <w:p w:rsidR="00630698" w:rsidRDefault="00A60E37" w:rsidP="00F746EA">
      <w:pPr>
        <w:pStyle w:val="BodyList"/>
        <w:numPr>
          <w:ilvl w:val="1"/>
          <w:numId w:val="26"/>
        </w:numPr>
      </w:pPr>
      <w:r>
        <w:t xml:space="preserve">100 </w:t>
      </w:r>
      <w:r>
        <w:sym w:font="Symbol" w:char="F06D"/>
      </w:r>
      <w:r>
        <w:t>g/</w:t>
      </w:r>
      <w:r>
        <w:sym w:font="Symbol" w:char="F0D6"/>
      </w:r>
      <w:r>
        <w:t>Hz Gaussian noise on X/Y/Z</w:t>
      </w:r>
    </w:p>
    <w:p w:rsidR="00A60E37" w:rsidRDefault="00A60E37" w:rsidP="00F746EA">
      <w:pPr>
        <w:pStyle w:val="BodyList"/>
        <w:numPr>
          <w:ilvl w:val="1"/>
          <w:numId w:val="26"/>
        </w:numPr>
      </w:pPr>
      <w:r>
        <w:t>+/- 4g range</w:t>
      </w:r>
    </w:p>
    <w:p w:rsidR="00A60E37" w:rsidRDefault="00A60E37" w:rsidP="00F746EA">
      <w:pPr>
        <w:pStyle w:val="BodyList"/>
        <w:numPr>
          <w:ilvl w:val="1"/>
          <w:numId w:val="26"/>
        </w:numPr>
      </w:pPr>
      <w:r>
        <w:lastRenderedPageBreak/>
        <w:t>14 bits ADC resolution</w:t>
      </w:r>
    </w:p>
    <w:p w:rsidR="007326AC" w:rsidRDefault="007326AC" w:rsidP="00F746EA">
      <w:pPr>
        <w:pStyle w:val="BodyList"/>
        <w:numPr>
          <w:ilvl w:val="0"/>
          <w:numId w:val="26"/>
        </w:numPr>
      </w:pPr>
      <w:r>
        <w:t>Ideal magnetometer model + simple nose</w:t>
      </w:r>
    </w:p>
    <w:p w:rsidR="007326AC" w:rsidRDefault="007326AC" w:rsidP="00F746EA">
      <w:pPr>
        <w:pStyle w:val="BodyList"/>
        <w:numPr>
          <w:ilvl w:val="1"/>
          <w:numId w:val="26"/>
        </w:numPr>
      </w:pPr>
      <w:r>
        <w:t>Sample rate = 200 Hz</w:t>
      </w:r>
    </w:p>
    <w:p w:rsidR="00A60E37" w:rsidRDefault="00A60E37" w:rsidP="00F746EA">
      <w:pPr>
        <w:pStyle w:val="BodyList"/>
        <w:numPr>
          <w:ilvl w:val="1"/>
          <w:numId w:val="26"/>
        </w:numPr>
      </w:pPr>
      <w:r>
        <w:t xml:space="preserve">+/- 1200 </w:t>
      </w:r>
      <w:proofErr w:type="spellStart"/>
      <w:r>
        <w:t>μT</w:t>
      </w:r>
      <w:proofErr w:type="spellEnd"/>
      <w:r>
        <w:t xml:space="preserve"> range</w:t>
      </w:r>
    </w:p>
    <w:p w:rsidR="00A60E37" w:rsidRDefault="00A60E37" w:rsidP="00F746EA">
      <w:pPr>
        <w:pStyle w:val="BodyList"/>
        <w:numPr>
          <w:ilvl w:val="1"/>
          <w:numId w:val="26"/>
        </w:numPr>
      </w:pPr>
      <w:r>
        <w:t>16 bits ADC resolution</w:t>
      </w:r>
    </w:p>
    <w:p w:rsidR="007326AC" w:rsidRDefault="00A60E37" w:rsidP="00F746EA">
      <w:pPr>
        <w:pStyle w:val="BodyList"/>
        <w:numPr>
          <w:ilvl w:val="1"/>
          <w:numId w:val="26"/>
        </w:numPr>
      </w:pPr>
      <w:r>
        <w:t>X/</w:t>
      </w:r>
      <w:r w:rsidR="007326AC">
        <w:t>Y</w:t>
      </w:r>
      <w:r>
        <w:t>-axis</w:t>
      </w:r>
      <w:r w:rsidR="007326AC">
        <w:rPr>
          <w:spacing w:val="-2"/>
        </w:rPr>
        <w:t xml:space="preserve"> </w:t>
      </w:r>
      <w:r>
        <w:rPr>
          <w:spacing w:val="-2"/>
        </w:rPr>
        <w:t>1</w:t>
      </w:r>
      <w:r>
        <w:rPr>
          <w:spacing w:val="-2"/>
        </w:rPr>
        <w:sym w:font="Symbol" w:char="F073"/>
      </w:r>
      <w:r>
        <w:rPr>
          <w:spacing w:val="-2"/>
        </w:rPr>
        <w:t xml:space="preserve"> </w:t>
      </w:r>
      <w:r w:rsidR="007326AC">
        <w:t>noise</w:t>
      </w:r>
      <w:r w:rsidR="007326AC">
        <w:rPr>
          <w:spacing w:val="-2"/>
        </w:rPr>
        <w:t xml:space="preserve"> </w:t>
      </w:r>
      <w:r>
        <w:rPr>
          <w:spacing w:val="-2"/>
        </w:rPr>
        <w:t xml:space="preserve">= </w:t>
      </w:r>
      <w:r w:rsidR="007326AC">
        <w:t>0.85</w:t>
      </w:r>
      <w:r w:rsidR="007326AC">
        <w:rPr>
          <w:spacing w:val="-2"/>
        </w:rPr>
        <w:t xml:space="preserve"> </w:t>
      </w:r>
      <w:proofErr w:type="spellStart"/>
      <w:r w:rsidR="007326AC">
        <w:t>μT</w:t>
      </w:r>
      <w:proofErr w:type="spellEnd"/>
      <w:r w:rsidR="007326AC">
        <w:t>;</w:t>
      </w:r>
      <w:r w:rsidR="007326AC">
        <w:rPr>
          <w:spacing w:val="-2"/>
        </w:rPr>
        <w:t xml:space="preserve"> </w:t>
      </w:r>
      <w:r w:rsidR="007326AC">
        <w:t>Z</w:t>
      </w:r>
      <w:r>
        <w:t>-axis</w:t>
      </w:r>
      <w:r w:rsidR="007326AC">
        <w:rPr>
          <w:spacing w:val="-3"/>
        </w:rPr>
        <w:t xml:space="preserve"> </w:t>
      </w:r>
      <w:r>
        <w:rPr>
          <w:spacing w:val="-3"/>
        </w:rPr>
        <w:t>1</w:t>
      </w:r>
      <w:r>
        <w:rPr>
          <w:spacing w:val="-3"/>
        </w:rPr>
        <w:sym w:font="Symbol" w:char="F073"/>
      </w:r>
      <w:r>
        <w:rPr>
          <w:spacing w:val="-3"/>
        </w:rPr>
        <w:t xml:space="preserve"> </w:t>
      </w:r>
      <w:r w:rsidR="007326AC">
        <w:t>noise</w:t>
      </w:r>
      <w:r w:rsidR="007326AC">
        <w:rPr>
          <w:spacing w:val="-2"/>
        </w:rPr>
        <w:t xml:space="preserve"> </w:t>
      </w:r>
      <w:r>
        <w:rPr>
          <w:spacing w:val="-2"/>
        </w:rPr>
        <w:t xml:space="preserve">= </w:t>
      </w:r>
      <w:r w:rsidR="007326AC">
        <w:t>1.3</w:t>
      </w:r>
      <w:r w:rsidR="007326AC">
        <w:rPr>
          <w:spacing w:val="-2"/>
        </w:rPr>
        <w:t xml:space="preserve"> </w:t>
      </w:r>
      <w:proofErr w:type="spellStart"/>
      <w:r w:rsidR="007326AC">
        <w:t>μT</w:t>
      </w:r>
      <w:proofErr w:type="spellEnd"/>
    </w:p>
    <w:p w:rsidR="007326AC" w:rsidRDefault="007326AC" w:rsidP="00F746EA">
      <w:pPr>
        <w:pStyle w:val="BodyList"/>
        <w:numPr>
          <w:ilvl w:val="1"/>
          <w:numId w:val="26"/>
        </w:numPr>
      </w:pPr>
      <w:r>
        <w:t>No hard/soft iron distortion</w:t>
      </w:r>
    </w:p>
    <w:p w:rsidR="007326AC" w:rsidRDefault="007326AC" w:rsidP="00F746EA">
      <w:pPr>
        <w:pStyle w:val="BodyList"/>
        <w:numPr>
          <w:ilvl w:val="0"/>
          <w:numId w:val="26"/>
        </w:numPr>
      </w:pPr>
      <w:r>
        <w:t xml:space="preserve">Ideal gyroscope model </w:t>
      </w:r>
      <w:r w:rsidR="00A60E37">
        <w:t>+</w:t>
      </w:r>
      <w:r>
        <w:t xml:space="preserve"> simple noise</w:t>
      </w:r>
      <w:r w:rsidR="00A60E37">
        <w:t xml:space="preserve"> + offset</w:t>
      </w:r>
    </w:p>
    <w:p w:rsidR="007326AC" w:rsidRDefault="007326AC" w:rsidP="00F746EA">
      <w:pPr>
        <w:pStyle w:val="BodyList"/>
        <w:numPr>
          <w:ilvl w:val="1"/>
          <w:numId w:val="26"/>
        </w:numPr>
      </w:pPr>
      <w:r>
        <w:t>Sample rate 200 Hz</w:t>
      </w:r>
    </w:p>
    <w:p w:rsidR="00A60E37" w:rsidRDefault="00A60E37" w:rsidP="00F746EA">
      <w:pPr>
        <w:pStyle w:val="BodyList"/>
        <w:numPr>
          <w:ilvl w:val="1"/>
          <w:numId w:val="26"/>
        </w:numPr>
      </w:pPr>
      <w:r>
        <w:t xml:space="preserve">+/- 2000 </w:t>
      </w:r>
      <w:proofErr w:type="spellStart"/>
      <w:r>
        <w:t>dps</w:t>
      </w:r>
      <w:proofErr w:type="spellEnd"/>
      <w:r>
        <w:t xml:space="preserve"> range</w:t>
      </w:r>
    </w:p>
    <w:p w:rsidR="00A60E37" w:rsidRDefault="00A60E37" w:rsidP="00F746EA">
      <w:pPr>
        <w:pStyle w:val="BodyList"/>
        <w:numPr>
          <w:ilvl w:val="1"/>
          <w:numId w:val="26"/>
        </w:numPr>
      </w:pPr>
      <w:r>
        <w:t>16 bit ADC resolution</w:t>
      </w:r>
    </w:p>
    <w:p w:rsidR="00A60E37" w:rsidRDefault="00A60E37" w:rsidP="00F746EA">
      <w:pPr>
        <w:pStyle w:val="BodyList"/>
        <w:numPr>
          <w:ilvl w:val="1"/>
          <w:numId w:val="26"/>
        </w:numPr>
      </w:pPr>
      <w:r>
        <w:t xml:space="preserve">25 </w:t>
      </w:r>
      <w:proofErr w:type="spellStart"/>
      <w:r>
        <w:t>mdps</w:t>
      </w:r>
      <w:proofErr w:type="spellEnd"/>
      <w:r>
        <w:t>/</w:t>
      </w:r>
      <w:r>
        <w:sym w:font="Symbol" w:char="F06D"/>
      </w:r>
      <w:r>
        <w:t>g/</w:t>
      </w:r>
      <w:r>
        <w:sym w:font="Symbol" w:char="F0D6"/>
      </w:r>
      <w:r>
        <w:t>Hz  Gaussian</w:t>
      </w:r>
      <w:r w:rsidR="007326AC">
        <w:t xml:space="preserve"> noise </w:t>
      </w:r>
      <w:r>
        <w:t>on X/Y/Z</w:t>
      </w:r>
    </w:p>
    <w:p w:rsidR="00A60E37" w:rsidRDefault="00A60E37" w:rsidP="00F746EA">
      <w:pPr>
        <w:pStyle w:val="BodyList"/>
        <w:numPr>
          <w:ilvl w:val="1"/>
          <w:numId w:val="26"/>
        </w:numPr>
      </w:pPr>
      <w:r>
        <w:t>15 LSB standard deviation offset on X/Y/Z</w:t>
      </w:r>
    </w:p>
    <w:p w:rsidR="007326AC" w:rsidRDefault="007326AC" w:rsidP="00A60E37">
      <w:pPr>
        <w:pStyle w:val="BodyList"/>
      </w:pPr>
      <w:r>
        <w:t xml:space="preserve">For all tests, the </w:t>
      </w:r>
      <w:r w:rsidR="00276D88">
        <w:t>NXP</w:t>
      </w:r>
      <w:r>
        <w:t xml:space="preserve"> </w:t>
      </w:r>
      <w:proofErr w:type="spellStart"/>
      <w:r>
        <w:t>Matlab</w:t>
      </w:r>
      <w:proofErr w:type="spellEnd"/>
      <w:r>
        <w:t>-based Trajectory &amp; Sensor Simulation Toolkit (</w:t>
      </w:r>
      <w:proofErr w:type="spellStart"/>
      <w:r>
        <w:t>TSim</w:t>
      </w:r>
      <w:proofErr w:type="spellEnd"/>
      <w:r>
        <w:t>) is used to create DUT trajectories and simulated sensors readings.</w:t>
      </w:r>
    </w:p>
    <w:p w:rsidR="00FB224E" w:rsidRDefault="00A724FE" w:rsidP="00FC7B68">
      <w:pPr>
        <w:pStyle w:val="Body"/>
      </w:pPr>
      <w:r>
        <w:t>Most tests</w:t>
      </w:r>
      <w:r w:rsidR="007326AC">
        <w:t xml:space="preserve"> require that </w:t>
      </w:r>
      <w:r w:rsidR="00DF0E6C">
        <w:t xml:space="preserve">a </w:t>
      </w:r>
      <w:r w:rsidR="007326AC">
        <w:t>magnetic calibration procedure is run before the test to initialize the sensor fusion software magnetic buffer. Magnetic calibration is implemented as a trajectory made up of a sequence of random rotations lasting 30</w:t>
      </w:r>
      <w:r w:rsidR="00B37566">
        <w:t xml:space="preserve"> </w:t>
      </w:r>
      <w:r w:rsidR="007326AC">
        <w:t>seconds.</w:t>
      </w:r>
    </w:p>
    <w:p w:rsidR="007326AC" w:rsidRPr="001B1E24" w:rsidRDefault="007326AC" w:rsidP="00F73D8D">
      <w:pPr>
        <w:pStyle w:val="Heading2"/>
      </w:pPr>
      <w:bookmarkStart w:id="921" w:name="Frame_of_Reference"/>
      <w:bookmarkStart w:id="922" w:name="_bookmark32"/>
      <w:bookmarkStart w:id="923" w:name="_Toc483482743"/>
      <w:bookmarkEnd w:id="921"/>
      <w:bookmarkEnd w:id="922"/>
      <w:r w:rsidRPr="001B1E24">
        <w:t>Frame</w:t>
      </w:r>
      <w:r w:rsidR="003E5954">
        <w:t>s</w:t>
      </w:r>
      <w:r w:rsidRPr="001B1E24">
        <w:t xml:space="preserve"> of </w:t>
      </w:r>
      <w:r w:rsidR="00993C00">
        <w:t>R</w:t>
      </w:r>
      <w:r w:rsidRPr="001B1E24">
        <w:t>eference</w:t>
      </w:r>
      <w:bookmarkEnd w:id="923"/>
    </w:p>
    <w:p w:rsidR="00FB224E" w:rsidRDefault="00324C5F" w:rsidP="00FC7B68">
      <w:pPr>
        <w:pStyle w:val="Body"/>
      </w:pPr>
      <w:r>
        <w:t xml:space="preserve">The table below </w:t>
      </w:r>
      <w:r w:rsidR="007326AC">
        <w:t xml:space="preserve">summarizes </w:t>
      </w:r>
      <w:r w:rsidR="00E61506">
        <w:t xml:space="preserve">the </w:t>
      </w:r>
      <w:r w:rsidR="007326AC">
        <w:t>differences between the standard frames of reference supported by the fusion library</w:t>
      </w:r>
      <w:r w:rsidR="00FB224E">
        <w:t>.</w:t>
      </w:r>
      <w:r w:rsidR="003D4C17">
        <w:t xml:space="preserve">  Simulations for this datasheet were run using the NED frame of reference.</w:t>
      </w:r>
    </w:p>
    <w:p w:rsidR="007326AC" w:rsidRPr="00FC7B68" w:rsidRDefault="00CA48E4">
      <w:pPr>
        <w:pStyle w:val="Caption"/>
        <w:pPrChange w:id="924" w:author="Stanley Mike-RMPE01" w:date="2017-05-25T08:11:00Z">
          <w:pPr>
            <w:pStyle w:val="TableTitle"/>
          </w:pPr>
        </w:pPrChange>
      </w:pPr>
      <w:bookmarkStart w:id="925" w:name="_bookmark33"/>
      <w:bookmarkStart w:id="926" w:name="_Ref428798010"/>
      <w:bookmarkEnd w:id="925"/>
      <w:ins w:id="927" w:author="Stanley Mike-RMPE01" w:date="2017-05-24T08:57:00Z">
        <w:r>
          <w:t xml:space="preserve">Table </w:t>
        </w:r>
        <w:r>
          <w:fldChar w:fldCharType="begin"/>
        </w:r>
        <w:r>
          <w:instrText xml:space="preserve"> SEQ Table \* ARABIC </w:instrText>
        </w:r>
        <w:r>
          <w:fldChar w:fldCharType="separate"/>
        </w:r>
      </w:ins>
      <w:ins w:id="928" w:author="Stanley Mike-RMPE01" w:date="2017-05-27T12:25:00Z">
        <w:r w:rsidR="006C3433">
          <w:rPr>
            <w:noProof/>
          </w:rPr>
          <w:t>6</w:t>
        </w:r>
      </w:ins>
      <w:ins w:id="929" w:author="Stanley Mike-RMPE01" w:date="2017-05-24T08:57:00Z">
        <w:r>
          <w:fldChar w:fldCharType="end"/>
        </w:r>
      </w:ins>
      <w:ins w:id="930" w:author="Stanley Mike-RMPE01" w:date="2017-05-25T13:26:00Z">
        <w:r w:rsidR="00DB06B5">
          <w:t>:</w:t>
        </w:r>
      </w:ins>
      <w:ins w:id="931" w:author="Stanley Mike-RMPE01" w:date="2017-05-24T08:57:00Z">
        <w:r>
          <w:rPr>
            <w:noProof/>
          </w:rPr>
          <w:t xml:space="preserve"> </w:t>
        </w:r>
      </w:ins>
      <w:del w:id="932" w:author="Stanley Mike-RMPE01" w:date="2017-05-24T08:57:00Z">
        <w:r w:rsidR="001B1E24" w:rsidRPr="00FC7B68" w:rsidDel="00CA48E4">
          <w:delText xml:space="preserve">Table </w:delText>
        </w:r>
        <w:bookmarkEnd w:id="926"/>
        <w:r w:rsidR="00324C5F" w:rsidDel="00CA48E4">
          <w:delText>6</w:delText>
        </w:r>
        <w:r w:rsidR="001B1E24" w:rsidRPr="00FC7B68" w:rsidDel="00CA48E4">
          <w:delText xml:space="preserve">. </w:delText>
        </w:r>
      </w:del>
      <w:r w:rsidR="007326AC" w:rsidRPr="00FC7B68">
        <w:t>Frame of Reference Variations</w:t>
      </w:r>
    </w:p>
    <w:tbl>
      <w:tblPr>
        <w:tblStyle w:val="Freescale2"/>
        <w:tblW w:w="10165" w:type="dxa"/>
        <w:tblLayout w:type="fixed"/>
        <w:tblLook w:val="06A0" w:firstRow="1" w:lastRow="0" w:firstColumn="1" w:lastColumn="0" w:noHBand="1" w:noVBand="1"/>
      </w:tblPr>
      <w:tblGrid>
        <w:gridCol w:w="2264"/>
        <w:gridCol w:w="2633"/>
        <w:gridCol w:w="2634"/>
        <w:gridCol w:w="2634"/>
      </w:tblGrid>
      <w:tr w:rsidR="007326AC" w:rsidRPr="002542EB" w:rsidTr="00AA6B67">
        <w:trPr>
          <w:cnfStyle w:val="100000000000" w:firstRow="1" w:lastRow="0" w:firstColumn="0" w:lastColumn="0" w:oddVBand="0" w:evenVBand="0" w:oddHBand="0" w:evenHBand="0" w:firstRowFirstColumn="0" w:firstRowLastColumn="0" w:lastRowFirstColumn="0" w:lastRowLastColumn="0"/>
          <w:tblHeader/>
        </w:trPr>
        <w:tc>
          <w:tcPr>
            <w:tcW w:w="2264" w:type="dxa"/>
          </w:tcPr>
          <w:p w:rsidR="007326AC" w:rsidRPr="002542EB" w:rsidRDefault="007326AC" w:rsidP="002542EB">
            <w:pPr>
              <w:pStyle w:val="CellBody"/>
            </w:pPr>
          </w:p>
        </w:tc>
        <w:tc>
          <w:tcPr>
            <w:tcW w:w="2633" w:type="dxa"/>
          </w:tcPr>
          <w:p w:rsidR="007326AC" w:rsidRPr="002542EB" w:rsidRDefault="007326AC" w:rsidP="002542EB">
            <w:pPr>
              <w:pStyle w:val="CellBody"/>
            </w:pPr>
            <w:r w:rsidRPr="002542EB">
              <w:t>NED</w:t>
            </w:r>
          </w:p>
        </w:tc>
        <w:tc>
          <w:tcPr>
            <w:tcW w:w="2634" w:type="dxa"/>
          </w:tcPr>
          <w:p w:rsidR="007326AC" w:rsidRPr="002542EB" w:rsidRDefault="007326AC" w:rsidP="002542EB">
            <w:pPr>
              <w:pStyle w:val="CellBody"/>
            </w:pPr>
            <w:r w:rsidRPr="002542EB">
              <w:t>Android</w:t>
            </w:r>
          </w:p>
        </w:tc>
        <w:tc>
          <w:tcPr>
            <w:tcW w:w="2634" w:type="dxa"/>
          </w:tcPr>
          <w:p w:rsidR="007326AC" w:rsidRPr="002542EB" w:rsidRDefault="007326AC" w:rsidP="002542EB">
            <w:pPr>
              <w:pStyle w:val="CellBody"/>
            </w:pPr>
            <w:r w:rsidRPr="002542EB">
              <w:t>Windows 8</w:t>
            </w:r>
          </w:p>
        </w:tc>
      </w:tr>
      <w:tr w:rsidR="007326AC" w:rsidRPr="002542EB" w:rsidTr="002542EB">
        <w:tc>
          <w:tcPr>
            <w:tcW w:w="2264" w:type="dxa"/>
          </w:tcPr>
          <w:p w:rsidR="007326AC" w:rsidRPr="002542EB" w:rsidRDefault="007326AC" w:rsidP="002542EB">
            <w:pPr>
              <w:pStyle w:val="CellBody"/>
              <w:rPr>
                <w:b/>
              </w:rPr>
            </w:pPr>
            <w:r w:rsidRPr="002542EB">
              <w:rPr>
                <w:b/>
              </w:rPr>
              <w:t>Axes alignment</w:t>
            </w:r>
          </w:p>
        </w:tc>
        <w:tc>
          <w:tcPr>
            <w:tcW w:w="2633" w:type="dxa"/>
          </w:tcPr>
          <w:p w:rsidR="007326AC" w:rsidRPr="002542EB" w:rsidRDefault="007326AC" w:rsidP="002542EB">
            <w:pPr>
              <w:pStyle w:val="CellBody"/>
            </w:pPr>
            <w:r w:rsidRPr="002542EB">
              <w:t>NED</w:t>
            </w:r>
          </w:p>
        </w:tc>
        <w:tc>
          <w:tcPr>
            <w:tcW w:w="2634" w:type="dxa"/>
          </w:tcPr>
          <w:p w:rsidR="007326AC" w:rsidRPr="002542EB" w:rsidRDefault="007326AC" w:rsidP="002542EB">
            <w:pPr>
              <w:pStyle w:val="CellBody"/>
            </w:pPr>
            <w:r w:rsidRPr="002542EB">
              <w:t>ENU</w:t>
            </w:r>
          </w:p>
        </w:tc>
        <w:tc>
          <w:tcPr>
            <w:tcW w:w="2634" w:type="dxa"/>
          </w:tcPr>
          <w:p w:rsidR="007326AC" w:rsidRPr="002542EB" w:rsidRDefault="007326AC" w:rsidP="002542EB">
            <w:pPr>
              <w:pStyle w:val="CellBody"/>
            </w:pPr>
            <w:r w:rsidRPr="002542EB">
              <w:t>ENU</w:t>
            </w:r>
          </w:p>
        </w:tc>
      </w:tr>
      <w:tr w:rsidR="007326AC" w:rsidRPr="002542EB" w:rsidTr="002542EB">
        <w:tc>
          <w:tcPr>
            <w:tcW w:w="2264" w:type="dxa"/>
          </w:tcPr>
          <w:p w:rsidR="007326AC" w:rsidRPr="002542EB" w:rsidRDefault="007326AC" w:rsidP="002542EB">
            <w:pPr>
              <w:pStyle w:val="CellBody"/>
              <w:rPr>
                <w:b/>
              </w:rPr>
            </w:pPr>
            <w:r w:rsidRPr="002542EB">
              <w:rPr>
                <w:b/>
              </w:rPr>
              <w:t>Angle rotation order</w:t>
            </w:r>
          </w:p>
        </w:tc>
        <w:tc>
          <w:tcPr>
            <w:tcW w:w="2633" w:type="dxa"/>
          </w:tcPr>
          <w:p w:rsidR="007326AC" w:rsidRPr="002542EB" w:rsidRDefault="007326AC" w:rsidP="002542EB">
            <w:pPr>
              <w:pStyle w:val="CellBody"/>
            </w:pPr>
            <w:r w:rsidRPr="002542EB">
              <w:t>Yaw then pitch then roll</w:t>
            </w:r>
          </w:p>
        </w:tc>
        <w:tc>
          <w:tcPr>
            <w:tcW w:w="2634" w:type="dxa"/>
          </w:tcPr>
          <w:p w:rsidR="007326AC" w:rsidRPr="002542EB" w:rsidRDefault="007326AC" w:rsidP="002542EB">
            <w:pPr>
              <w:pStyle w:val="CellBody"/>
            </w:pPr>
            <w:r w:rsidRPr="002542EB">
              <w:t>Yaw then roll then pitch</w:t>
            </w:r>
          </w:p>
        </w:tc>
        <w:tc>
          <w:tcPr>
            <w:tcW w:w="2634" w:type="dxa"/>
          </w:tcPr>
          <w:p w:rsidR="007326AC" w:rsidRPr="002542EB" w:rsidRDefault="007326AC" w:rsidP="002542EB">
            <w:pPr>
              <w:pStyle w:val="CellBody"/>
            </w:pPr>
            <w:r w:rsidRPr="002542EB">
              <w:t>Yaw then pitch then roll</w:t>
            </w:r>
          </w:p>
        </w:tc>
      </w:tr>
      <w:tr w:rsidR="007326AC" w:rsidRPr="002542EB" w:rsidTr="002542EB">
        <w:tc>
          <w:tcPr>
            <w:tcW w:w="2264" w:type="dxa"/>
          </w:tcPr>
          <w:p w:rsidR="007326AC" w:rsidRPr="002542EB" w:rsidRDefault="007326AC" w:rsidP="002542EB">
            <w:pPr>
              <w:pStyle w:val="CellBody"/>
              <w:rPr>
                <w:b/>
              </w:rPr>
            </w:pPr>
            <w:r w:rsidRPr="002542EB">
              <w:rPr>
                <w:b/>
              </w:rPr>
              <w:t>Gimbal lock</w:t>
            </w:r>
          </w:p>
        </w:tc>
        <w:tc>
          <w:tcPr>
            <w:tcW w:w="2633" w:type="dxa"/>
          </w:tcPr>
          <w:p w:rsidR="007326AC" w:rsidRPr="002542EB" w:rsidRDefault="007326AC" w:rsidP="00D45496">
            <w:pPr>
              <w:pStyle w:val="CellBody"/>
            </w:pPr>
            <w:r w:rsidRPr="002542EB">
              <w:t>Roll instability (</w:t>
            </w:r>
            <w:r w:rsidR="00D45496">
              <w:t>X-</w:t>
            </w:r>
            <w:r w:rsidRPr="002542EB">
              <w:t xml:space="preserve">axis) at ±90 </w:t>
            </w:r>
            <w:proofErr w:type="spellStart"/>
            <w:r w:rsidRPr="002542EB">
              <w:t>deg</w:t>
            </w:r>
            <w:proofErr w:type="spellEnd"/>
            <w:r w:rsidRPr="002542EB">
              <w:t xml:space="preserve"> pitch (</w:t>
            </w:r>
            <w:r w:rsidR="00D45496">
              <w:t>Y-</w:t>
            </w:r>
            <w:r w:rsidRPr="002542EB">
              <w:t>axis)</w:t>
            </w:r>
          </w:p>
        </w:tc>
        <w:tc>
          <w:tcPr>
            <w:tcW w:w="2634" w:type="dxa"/>
          </w:tcPr>
          <w:p w:rsidR="007326AC" w:rsidRPr="002542EB" w:rsidRDefault="007326AC" w:rsidP="00D45496">
            <w:pPr>
              <w:pStyle w:val="CellBody"/>
            </w:pPr>
            <w:r w:rsidRPr="002542EB">
              <w:t>Pitch instability (</w:t>
            </w:r>
            <w:r w:rsidR="00D45496">
              <w:t>X-</w:t>
            </w:r>
            <w:r w:rsidRPr="002542EB">
              <w:t xml:space="preserve">axis) at ±90 </w:t>
            </w:r>
            <w:proofErr w:type="spellStart"/>
            <w:r w:rsidRPr="002542EB">
              <w:t>deg</w:t>
            </w:r>
            <w:proofErr w:type="spellEnd"/>
            <w:r w:rsidRPr="002542EB">
              <w:t xml:space="preserve"> roll (</w:t>
            </w:r>
            <w:r w:rsidR="00D45496">
              <w:t>Y-</w:t>
            </w:r>
            <w:r w:rsidRPr="002542EB">
              <w:t>axis)</w:t>
            </w:r>
          </w:p>
        </w:tc>
        <w:tc>
          <w:tcPr>
            <w:tcW w:w="2634" w:type="dxa"/>
          </w:tcPr>
          <w:p w:rsidR="007326AC" w:rsidRPr="002542EB" w:rsidRDefault="007326AC" w:rsidP="00D45496">
            <w:pPr>
              <w:pStyle w:val="CellBody"/>
            </w:pPr>
            <w:r w:rsidRPr="002542EB">
              <w:t>Roll instability (</w:t>
            </w:r>
            <w:r w:rsidR="00D45496">
              <w:t>Y-</w:t>
            </w:r>
            <w:r w:rsidRPr="002542EB">
              <w:t xml:space="preserve">axis) at ±90 </w:t>
            </w:r>
            <w:proofErr w:type="spellStart"/>
            <w:r w:rsidRPr="002542EB">
              <w:t>deg</w:t>
            </w:r>
            <w:proofErr w:type="spellEnd"/>
            <w:r w:rsidRPr="002542EB">
              <w:t xml:space="preserve"> pitch (</w:t>
            </w:r>
            <w:r w:rsidR="00D45496">
              <w:t>X-</w:t>
            </w:r>
            <w:r w:rsidRPr="002542EB">
              <w:t>axis)</w:t>
            </w:r>
          </w:p>
        </w:tc>
      </w:tr>
      <w:tr w:rsidR="007326AC" w:rsidRPr="002542EB" w:rsidTr="002542EB">
        <w:tc>
          <w:tcPr>
            <w:tcW w:w="2264" w:type="dxa"/>
          </w:tcPr>
          <w:p w:rsidR="007326AC" w:rsidRPr="002542EB" w:rsidRDefault="007326AC" w:rsidP="002E7E90">
            <w:pPr>
              <w:pStyle w:val="CellBody"/>
              <w:rPr>
                <w:b/>
              </w:rPr>
            </w:pPr>
            <w:r w:rsidRPr="002542EB">
              <w:rPr>
                <w:b/>
              </w:rPr>
              <w:t>Roll range</w:t>
            </w:r>
          </w:p>
        </w:tc>
        <w:tc>
          <w:tcPr>
            <w:tcW w:w="2633" w:type="dxa"/>
          </w:tcPr>
          <w:p w:rsidR="007326AC" w:rsidRPr="002542EB" w:rsidRDefault="00FE55C7" w:rsidP="002542EB">
            <w:pPr>
              <w:pStyle w:val="CellBody"/>
            </w:pPr>
            <w:r>
              <w:t>Clockwise</w:t>
            </w:r>
            <w:r w:rsidRPr="00FE55C7">
              <w:rPr>
                <w:vertAlign w:val="superscript"/>
              </w:rPr>
              <w:t>1</w:t>
            </w:r>
            <w:r w:rsidR="002542EB">
              <w:br/>
            </w:r>
            <w:r w:rsidR="007326AC" w:rsidRPr="002542EB">
              <w:t xml:space="preserve">–180 to 180 </w:t>
            </w:r>
            <w:proofErr w:type="spellStart"/>
            <w:r w:rsidR="007326AC" w:rsidRPr="002542EB">
              <w:t>deg</w:t>
            </w:r>
            <w:proofErr w:type="spellEnd"/>
          </w:p>
        </w:tc>
        <w:tc>
          <w:tcPr>
            <w:tcW w:w="2634" w:type="dxa"/>
          </w:tcPr>
          <w:p w:rsidR="007326AC" w:rsidRPr="002542EB" w:rsidRDefault="007326AC" w:rsidP="002542EB">
            <w:pPr>
              <w:pStyle w:val="CellBody"/>
            </w:pPr>
            <w:r w:rsidRPr="002542EB">
              <w:t xml:space="preserve">Anti-clockwise </w:t>
            </w:r>
            <w:r w:rsidR="002542EB">
              <w:br/>
            </w:r>
            <w:r w:rsidRPr="002542EB">
              <w:t xml:space="preserve">–90 to 90 </w:t>
            </w:r>
            <w:proofErr w:type="spellStart"/>
            <w:r w:rsidRPr="002542EB">
              <w:t>deg</w:t>
            </w:r>
            <w:proofErr w:type="spellEnd"/>
          </w:p>
        </w:tc>
        <w:tc>
          <w:tcPr>
            <w:tcW w:w="2634" w:type="dxa"/>
          </w:tcPr>
          <w:p w:rsidR="007326AC" w:rsidRPr="002542EB" w:rsidRDefault="00FE55C7" w:rsidP="002542EB">
            <w:pPr>
              <w:pStyle w:val="CellBody"/>
            </w:pPr>
            <w:r>
              <w:t>Clockwise</w:t>
            </w:r>
            <w:r w:rsidRPr="00FE55C7">
              <w:rPr>
                <w:vertAlign w:val="superscript"/>
              </w:rPr>
              <w:t>1</w:t>
            </w:r>
            <w:r w:rsidR="002542EB">
              <w:br/>
            </w:r>
            <w:r w:rsidR="007326AC" w:rsidRPr="002542EB">
              <w:t xml:space="preserve">–90 to 90 </w:t>
            </w:r>
            <w:proofErr w:type="spellStart"/>
            <w:r w:rsidR="007326AC" w:rsidRPr="002542EB">
              <w:t>deg</w:t>
            </w:r>
            <w:proofErr w:type="spellEnd"/>
          </w:p>
        </w:tc>
      </w:tr>
      <w:tr w:rsidR="007326AC" w:rsidRPr="002542EB" w:rsidTr="002542EB">
        <w:tc>
          <w:tcPr>
            <w:tcW w:w="2264" w:type="dxa"/>
          </w:tcPr>
          <w:p w:rsidR="007326AC" w:rsidRPr="002542EB" w:rsidRDefault="007326AC" w:rsidP="002542EB">
            <w:pPr>
              <w:pStyle w:val="CellBody"/>
              <w:rPr>
                <w:b/>
              </w:rPr>
            </w:pPr>
            <w:r w:rsidRPr="002542EB">
              <w:rPr>
                <w:b/>
              </w:rPr>
              <w:t>Pitch range</w:t>
            </w:r>
          </w:p>
        </w:tc>
        <w:tc>
          <w:tcPr>
            <w:tcW w:w="2633" w:type="dxa"/>
          </w:tcPr>
          <w:p w:rsidR="007326AC" w:rsidRPr="002542EB" w:rsidRDefault="007326AC" w:rsidP="002542EB">
            <w:pPr>
              <w:pStyle w:val="CellBody"/>
            </w:pPr>
            <w:r w:rsidRPr="002542EB">
              <w:t xml:space="preserve">–90 to 90 </w:t>
            </w:r>
            <w:proofErr w:type="spellStart"/>
            <w:r w:rsidRPr="002542EB">
              <w:t>deg</w:t>
            </w:r>
            <w:proofErr w:type="spellEnd"/>
          </w:p>
        </w:tc>
        <w:tc>
          <w:tcPr>
            <w:tcW w:w="2634" w:type="dxa"/>
          </w:tcPr>
          <w:p w:rsidR="007326AC" w:rsidRPr="002542EB" w:rsidRDefault="007326AC" w:rsidP="002542EB">
            <w:pPr>
              <w:pStyle w:val="CellBody"/>
            </w:pPr>
            <w:r w:rsidRPr="002542EB">
              <w:t xml:space="preserve">–180 to 180 </w:t>
            </w:r>
            <w:proofErr w:type="spellStart"/>
            <w:r w:rsidRPr="002542EB">
              <w:t>deg</w:t>
            </w:r>
            <w:proofErr w:type="spellEnd"/>
          </w:p>
        </w:tc>
        <w:tc>
          <w:tcPr>
            <w:tcW w:w="2634" w:type="dxa"/>
          </w:tcPr>
          <w:p w:rsidR="007326AC" w:rsidRPr="002542EB" w:rsidRDefault="007326AC" w:rsidP="002542EB">
            <w:pPr>
              <w:pStyle w:val="CellBody"/>
            </w:pPr>
            <w:r w:rsidRPr="002542EB">
              <w:t xml:space="preserve">–180 to 180 </w:t>
            </w:r>
            <w:proofErr w:type="spellStart"/>
            <w:r w:rsidRPr="002542EB">
              <w:t>deg</w:t>
            </w:r>
            <w:proofErr w:type="spellEnd"/>
          </w:p>
        </w:tc>
      </w:tr>
      <w:tr w:rsidR="007326AC" w:rsidRPr="002542EB" w:rsidTr="002542EB">
        <w:tc>
          <w:tcPr>
            <w:tcW w:w="2264" w:type="dxa"/>
          </w:tcPr>
          <w:p w:rsidR="007326AC" w:rsidRPr="002542EB" w:rsidRDefault="007326AC" w:rsidP="002542EB">
            <w:pPr>
              <w:pStyle w:val="CellBody"/>
              <w:rPr>
                <w:b/>
              </w:rPr>
            </w:pPr>
            <w:r w:rsidRPr="002542EB">
              <w:rPr>
                <w:b/>
              </w:rPr>
              <w:t>Yaw range</w:t>
            </w:r>
          </w:p>
        </w:tc>
        <w:tc>
          <w:tcPr>
            <w:tcW w:w="2633" w:type="dxa"/>
          </w:tcPr>
          <w:p w:rsidR="007326AC" w:rsidRPr="002542EB" w:rsidRDefault="007326AC" w:rsidP="002542EB">
            <w:pPr>
              <w:pStyle w:val="CellBody"/>
            </w:pPr>
            <w:r w:rsidRPr="002542EB">
              <w:t>0 to 360</w:t>
            </w:r>
          </w:p>
        </w:tc>
        <w:tc>
          <w:tcPr>
            <w:tcW w:w="2634" w:type="dxa"/>
          </w:tcPr>
          <w:p w:rsidR="007326AC" w:rsidRPr="002542EB" w:rsidRDefault="007326AC" w:rsidP="002542EB">
            <w:pPr>
              <w:pStyle w:val="CellBody"/>
            </w:pPr>
            <w:r w:rsidRPr="002542EB">
              <w:t>0 to 360</w:t>
            </w:r>
          </w:p>
        </w:tc>
        <w:tc>
          <w:tcPr>
            <w:tcW w:w="2634" w:type="dxa"/>
          </w:tcPr>
          <w:p w:rsidR="007326AC" w:rsidRPr="002542EB" w:rsidRDefault="007326AC" w:rsidP="002542EB">
            <w:pPr>
              <w:pStyle w:val="CellBody"/>
            </w:pPr>
            <w:r w:rsidRPr="002542EB">
              <w:t>0 to 360</w:t>
            </w:r>
          </w:p>
        </w:tc>
      </w:tr>
      <w:tr w:rsidR="007326AC" w:rsidRPr="002542EB" w:rsidTr="002542EB">
        <w:tc>
          <w:tcPr>
            <w:tcW w:w="2264" w:type="dxa"/>
          </w:tcPr>
          <w:p w:rsidR="007326AC" w:rsidRPr="002542EB" w:rsidRDefault="007326AC" w:rsidP="002542EB">
            <w:pPr>
              <w:pStyle w:val="CellBody"/>
              <w:rPr>
                <w:b/>
              </w:rPr>
            </w:pPr>
            <w:r w:rsidRPr="002542EB">
              <w:rPr>
                <w:b/>
              </w:rPr>
              <w:t>Compass heading</w:t>
            </w:r>
          </w:p>
        </w:tc>
        <w:tc>
          <w:tcPr>
            <w:tcW w:w="2633" w:type="dxa"/>
          </w:tcPr>
          <w:p w:rsidR="007326AC" w:rsidRPr="002542EB" w:rsidRDefault="007326AC" w:rsidP="002542EB">
            <w:pPr>
              <w:pStyle w:val="CellBody"/>
            </w:pPr>
            <w:r w:rsidRPr="002542EB">
              <w:t>Yaw</w:t>
            </w:r>
          </w:p>
        </w:tc>
        <w:tc>
          <w:tcPr>
            <w:tcW w:w="2634" w:type="dxa"/>
          </w:tcPr>
          <w:p w:rsidR="007326AC" w:rsidRPr="002542EB" w:rsidRDefault="007326AC" w:rsidP="002542EB">
            <w:pPr>
              <w:pStyle w:val="CellBody"/>
            </w:pPr>
            <w:r w:rsidRPr="002542EB">
              <w:t>Yaw</w:t>
            </w:r>
          </w:p>
        </w:tc>
        <w:tc>
          <w:tcPr>
            <w:tcW w:w="2634" w:type="dxa"/>
          </w:tcPr>
          <w:p w:rsidR="007326AC" w:rsidRPr="002542EB" w:rsidRDefault="007326AC" w:rsidP="002542EB">
            <w:pPr>
              <w:pStyle w:val="CellBody"/>
            </w:pPr>
            <w:r w:rsidRPr="002542EB">
              <w:t>–Yaw</w:t>
            </w:r>
          </w:p>
        </w:tc>
      </w:tr>
    </w:tbl>
    <w:p w:rsidR="007326AC" w:rsidRPr="00FC7B68" w:rsidRDefault="00013177" w:rsidP="00FE55C7">
      <w:pPr>
        <w:pStyle w:val="TableFootnote"/>
        <w:keepNext w:val="0"/>
        <w:ind w:left="547" w:hanging="403"/>
        <w:rPr>
          <w:rFonts w:eastAsia="Arial" w:cs="Arial"/>
          <w:szCs w:val="18"/>
        </w:rPr>
      </w:pPr>
      <w:fldSimple w:instr=" SEQ Table_Footnote \* ARABIC \r 1 ">
        <w:r w:rsidR="006C3433">
          <w:rPr>
            <w:noProof/>
          </w:rPr>
          <w:t>1</w:t>
        </w:r>
      </w:fldSimple>
      <w:r w:rsidR="002542EB">
        <w:t xml:space="preserve">. </w:t>
      </w:r>
      <w:r w:rsidR="00F127CC">
        <w:tab/>
      </w:r>
      <w:r w:rsidR="007326AC">
        <w:t>A clockwise rotation is defined as one that is positive in the Right-Hand-Rule (RHR) sense.</w:t>
      </w:r>
    </w:p>
    <w:p w:rsidR="00D64CEE" w:rsidRDefault="00D64CEE" w:rsidP="00D64CEE">
      <w:pPr>
        <w:pStyle w:val="Heading1"/>
      </w:pPr>
      <w:bookmarkStart w:id="933" w:name="_Toc483482744"/>
      <w:r>
        <w:t>Specifications</w:t>
      </w:r>
      <w:bookmarkEnd w:id="933"/>
    </w:p>
    <w:p w:rsidR="004B6611" w:rsidRPr="004B6611" w:rsidRDefault="004B6611" w:rsidP="004B6611">
      <w:pPr>
        <w:rPr>
          <w:b/>
        </w:rPr>
      </w:pPr>
      <w:r w:rsidRPr="004B6611">
        <w:rPr>
          <w:b/>
        </w:rPr>
        <w:t>All specifications</w:t>
      </w:r>
      <w:r>
        <w:rPr>
          <w:b/>
        </w:rPr>
        <w:t xml:space="preserve"> and results</w:t>
      </w:r>
      <w:r w:rsidRPr="004B6611">
        <w:rPr>
          <w:b/>
        </w:rPr>
        <w:t xml:space="preserve"> in this document represent “typical” </w:t>
      </w:r>
      <w:r>
        <w:rPr>
          <w:b/>
        </w:rPr>
        <w:t>performance</w:t>
      </w:r>
      <w:r w:rsidRPr="004B6611">
        <w:rPr>
          <w:b/>
        </w:rPr>
        <w:t>.</w:t>
      </w:r>
    </w:p>
    <w:p w:rsidR="007326AC" w:rsidRDefault="00DA5A21" w:rsidP="00F73D8D">
      <w:pPr>
        <w:pStyle w:val="Heading2"/>
      </w:pPr>
      <w:bookmarkStart w:id="934" w:name="_Toc483482745"/>
      <w:r>
        <w:lastRenderedPageBreak/>
        <w:t>Power S</w:t>
      </w:r>
      <w:r w:rsidR="007326AC" w:rsidRPr="001B1E24">
        <w:t>pecifications</w:t>
      </w:r>
      <w:bookmarkEnd w:id="934"/>
    </w:p>
    <w:p w:rsidR="00D64CEE" w:rsidRPr="001B1E24" w:rsidRDefault="00D64CEE" w:rsidP="00D64CEE">
      <w:pPr>
        <w:pStyle w:val="Heading3"/>
      </w:pPr>
      <w:bookmarkStart w:id="935" w:name="_Toc483482746"/>
      <w:r>
        <w:t xml:space="preserve">Test </w:t>
      </w:r>
      <w:r w:rsidRPr="001B1E24">
        <w:t>Intent</w:t>
      </w:r>
      <w:bookmarkEnd w:id="935"/>
    </w:p>
    <w:p w:rsidR="00D64CEE" w:rsidRDefault="00D64CEE" w:rsidP="00D64CEE">
      <w:pPr>
        <w:pStyle w:val="Body"/>
      </w:pPr>
      <w:r>
        <w:t>MCU current is the average current consumption of the MCU executing the core fusion routines. This is obviously specific to the particular MCUs listed. This metric must be associated with a specific hardware configuration similar to those defined</w:t>
      </w:r>
      <w:r w:rsidRPr="00C24B89">
        <w:t xml:space="preserve"> </w:t>
      </w:r>
      <w:r>
        <w:t>earlier in this document. Freedom Development Platform products are powered via the OpenSDA USB port for the results specified.</w:t>
      </w:r>
    </w:p>
    <w:p w:rsidR="00D64CEE" w:rsidRPr="001B1E24" w:rsidRDefault="00D64CEE" w:rsidP="00D64CEE">
      <w:pPr>
        <w:pStyle w:val="Heading3"/>
      </w:pPr>
      <w:bookmarkStart w:id="936" w:name="_Toc483482747"/>
      <w:r w:rsidRPr="001B1E24">
        <w:t>Procedure</w:t>
      </w:r>
      <w:bookmarkEnd w:id="936"/>
    </w:p>
    <w:p w:rsidR="00D64CEE" w:rsidRDefault="00D64CEE" w:rsidP="00D64CEE">
      <w:pPr>
        <w:pStyle w:val="BodyList"/>
        <w:ind w:left="144"/>
      </w:pPr>
      <w:r>
        <w:t>This procedure uses modified versions of the standard demo build:</w:t>
      </w:r>
    </w:p>
    <w:p w:rsidR="00D64CEE" w:rsidRDefault="00D64CEE" w:rsidP="00F746EA">
      <w:pPr>
        <w:pStyle w:val="BodyList"/>
        <w:numPr>
          <w:ilvl w:val="0"/>
          <w:numId w:val="25"/>
        </w:numPr>
      </w:pPr>
      <w:r>
        <w:t xml:space="preserve">Measure (using the Sensor Fusion Toolbox) </w:t>
      </w:r>
      <w:proofErr w:type="spellStart"/>
      <w:r>
        <w:t>sysTick</w:t>
      </w:r>
      <w:proofErr w:type="spellEnd"/>
      <w:r w:rsidRPr="00405745">
        <w:rPr>
          <w:position w:val="-5"/>
          <w:sz w:val="21"/>
        </w:rPr>
        <w:t>fusion</w:t>
      </w:r>
      <w:r>
        <w:t>, which o</w:t>
      </w:r>
      <w:r w:rsidRPr="00405745">
        <w:t>nly</w:t>
      </w:r>
      <w:r>
        <w:t xml:space="preserve"> includes time spent in the </w:t>
      </w:r>
      <w:r w:rsidRPr="00405745">
        <w:rPr>
          <w:i/>
        </w:rPr>
        <w:t>core fusion routines</w:t>
      </w:r>
      <w:r>
        <w:t xml:space="preserve">. It does </w:t>
      </w:r>
      <w:r w:rsidRPr="00405745">
        <w:rPr>
          <w:i/>
        </w:rPr>
        <w:t xml:space="preserve">not </w:t>
      </w:r>
      <w:r>
        <w:t>include:</w:t>
      </w:r>
    </w:p>
    <w:p w:rsidR="00D64CEE" w:rsidRDefault="00D64CEE" w:rsidP="00F746EA">
      <w:pPr>
        <w:pStyle w:val="BodyList"/>
        <w:numPr>
          <w:ilvl w:val="2"/>
          <w:numId w:val="35"/>
        </w:numPr>
      </w:pPr>
      <w:r>
        <w:t>Calls to magnetic calibration</w:t>
      </w:r>
    </w:p>
    <w:p w:rsidR="00D64CEE" w:rsidRDefault="00D64CEE" w:rsidP="00F746EA">
      <w:pPr>
        <w:pStyle w:val="BodyList"/>
        <w:numPr>
          <w:ilvl w:val="2"/>
          <w:numId w:val="35"/>
        </w:numPr>
      </w:pPr>
      <w:r>
        <w:t>Reading sensor data</w:t>
      </w:r>
    </w:p>
    <w:p w:rsidR="00D64CEE" w:rsidRDefault="00D64CEE" w:rsidP="00F746EA">
      <w:pPr>
        <w:pStyle w:val="BodyList"/>
        <w:numPr>
          <w:ilvl w:val="2"/>
          <w:numId w:val="35"/>
        </w:numPr>
      </w:pPr>
      <w:r>
        <w:t>Applying hardware abstraction layer</w:t>
      </w:r>
    </w:p>
    <w:p w:rsidR="00D64CEE" w:rsidRDefault="00D64CEE" w:rsidP="00F746EA">
      <w:pPr>
        <w:pStyle w:val="BodyList"/>
        <w:numPr>
          <w:ilvl w:val="2"/>
          <w:numId w:val="35"/>
        </w:numPr>
      </w:pPr>
      <w:r>
        <w:t>RTOS</w:t>
      </w:r>
    </w:p>
    <w:p w:rsidR="00D64CEE" w:rsidRDefault="00D64CEE" w:rsidP="00F746EA">
      <w:pPr>
        <w:pStyle w:val="BodyList"/>
        <w:numPr>
          <w:ilvl w:val="2"/>
          <w:numId w:val="35"/>
        </w:numPr>
      </w:pPr>
      <w:r>
        <w:t>Communications overhead</w:t>
      </w:r>
    </w:p>
    <w:p w:rsidR="00D64CEE" w:rsidRDefault="00D64CEE" w:rsidP="00F746EA">
      <w:pPr>
        <w:pStyle w:val="BodyList"/>
        <w:numPr>
          <w:ilvl w:val="0"/>
          <w:numId w:val="25"/>
        </w:numPr>
      </w:pPr>
      <w:r>
        <w:t>The relative ratio of time spent in the core fusion routines is</w:t>
      </w:r>
    </w:p>
    <w:p w:rsidR="00D64CEE" w:rsidRDefault="00D64CEE" w:rsidP="00D64CEE">
      <w:pPr>
        <w:pStyle w:val="BodyList"/>
        <w:ind w:left="144"/>
        <w:jc w:val="center"/>
      </w:pPr>
      <w:proofErr w:type="spellStart"/>
      <w:r>
        <w:t>fusion_rate</w:t>
      </w:r>
      <w:proofErr w:type="spellEnd"/>
      <w:r>
        <w:t xml:space="preserve"> x </w:t>
      </w:r>
      <w:proofErr w:type="spellStart"/>
      <w:r>
        <w:t>sysTick</w:t>
      </w:r>
      <w:r w:rsidRPr="00C811D6">
        <w:rPr>
          <w:vertAlign w:val="subscript"/>
        </w:rPr>
        <w:t>fusion</w:t>
      </w:r>
      <w:proofErr w:type="spellEnd"/>
      <w:r>
        <w:t xml:space="preserve"> / MCU clock rate</w:t>
      </w:r>
      <w:r w:rsidRPr="00C811D6">
        <w:rPr>
          <w:position w:val="-5"/>
          <w:sz w:val="21"/>
        </w:rPr>
        <w:t xml:space="preserve"> </w:t>
      </w:r>
    </w:p>
    <w:p w:rsidR="00D64CEE" w:rsidRDefault="00D64CEE" w:rsidP="00F746EA">
      <w:pPr>
        <w:pStyle w:val="BodyList"/>
        <w:numPr>
          <w:ilvl w:val="0"/>
          <w:numId w:val="25"/>
        </w:numPr>
      </w:pPr>
      <w:r>
        <w:rPr>
          <w:spacing w:val="-1"/>
        </w:rPr>
        <w:t>I</w:t>
      </w:r>
      <w:r>
        <w:rPr>
          <w:spacing w:val="-1"/>
          <w:position w:val="-5"/>
          <w:sz w:val="21"/>
        </w:rPr>
        <w:t>DD</w:t>
      </w:r>
      <w:r>
        <w:rPr>
          <w:position w:val="-5"/>
          <w:sz w:val="21"/>
        </w:rPr>
        <w:t xml:space="preserve"> </w:t>
      </w:r>
      <w:r>
        <w:t>current into the MCU is measured via power jumper on the board using a simple DVM</w:t>
      </w:r>
      <w:r w:rsidRPr="00BD7CEF">
        <w:rPr>
          <w:rStyle w:val="FootnoteReference"/>
          <w:vertAlign w:val="superscript"/>
        </w:rPr>
        <w:footnoteReference w:id="4"/>
      </w:r>
    </w:p>
    <w:p w:rsidR="00D64CEE" w:rsidRDefault="00D64CEE" w:rsidP="00F746EA">
      <w:pPr>
        <w:pStyle w:val="BodyList"/>
        <w:numPr>
          <w:ilvl w:val="0"/>
          <w:numId w:val="25"/>
        </w:numPr>
      </w:pPr>
      <w:r>
        <w:t>Fusion I</w:t>
      </w:r>
      <w:r>
        <w:rPr>
          <w:position w:val="-5"/>
          <w:sz w:val="21"/>
        </w:rPr>
        <w:t>DD</w:t>
      </w:r>
      <w:r>
        <w:rPr>
          <w:spacing w:val="17"/>
          <w:position w:val="-5"/>
          <w:sz w:val="21"/>
        </w:rPr>
        <w:t xml:space="preserve"> </w:t>
      </w:r>
      <w:r>
        <w:t>= MCU I</w:t>
      </w:r>
      <w:r>
        <w:rPr>
          <w:position w:val="-5"/>
          <w:sz w:val="21"/>
        </w:rPr>
        <w:t>DD</w:t>
      </w:r>
      <w:r>
        <w:rPr>
          <w:spacing w:val="17"/>
          <w:position w:val="-5"/>
          <w:sz w:val="21"/>
        </w:rPr>
        <w:t xml:space="preserve"> </w:t>
      </w:r>
      <w:r>
        <w:t>x ratio computed above</w:t>
      </w:r>
    </w:p>
    <w:p w:rsidR="00D64CEE" w:rsidRDefault="00D64CEE" w:rsidP="00F746EA">
      <w:pPr>
        <w:pStyle w:val="BodyList"/>
        <w:numPr>
          <w:ilvl w:val="0"/>
          <w:numId w:val="25"/>
        </w:numPr>
      </w:pPr>
      <w:r>
        <w:t>Sample size = 1 board</w:t>
      </w:r>
    </w:p>
    <w:p w:rsidR="00D64CEE" w:rsidRDefault="00D64CEE" w:rsidP="00D64CEE">
      <w:pPr>
        <w:pStyle w:val="BodyList"/>
        <w:spacing w:before="240"/>
        <w:ind w:left="144"/>
      </w:pPr>
      <w:r>
        <w:t>For devices with floating point units, this may yield a somewhat optimistic number, as the computation makes the assumption that all MCU instructions consume the same amount of power. In fact, we can expect floating point instructions to consume a bit more.</w:t>
      </w:r>
    </w:p>
    <w:p w:rsidR="00D64CEE" w:rsidRDefault="00D64CEE" w:rsidP="00D64CEE">
      <w:pPr>
        <w:pStyle w:val="Heading3"/>
        <w:rPr>
          <w:ins w:id="937" w:author="Stanley Mike-RMPE01" w:date="2017-05-24T08:50:00Z"/>
        </w:rPr>
      </w:pPr>
      <w:bookmarkStart w:id="938" w:name="_Toc483482748"/>
      <w:r>
        <w:t>Test Configuration</w:t>
      </w:r>
      <w:bookmarkEnd w:id="938"/>
    </w:p>
    <w:p w:rsidR="00CB619A" w:rsidRPr="00CB619A" w:rsidDel="00CA48E4" w:rsidRDefault="00CB619A">
      <w:pPr>
        <w:pStyle w:val="Caption"/>
        <w:rPr>
          <w:del w:id="939" w:author="Stanley Mike-RMPE01" w:date="2017-05-24T08:57:00Z"/>
          <w:noProof/>
          <w:rPrChange w:id="940" w:author="Stanley Mike-RMPE01" w:date="2017-05-24T08:52:00Z">
            <w:rPr>
              <w:del w:id="941" w:author="Stanley Mike-RMPE01" w:date="2017-05-24T08:57:00Z"/>
            </w:rPr>
          </w:rPrChange>
        </w:rPr>
        <w:pPrChange w:id="942" w:author="Stanley Mike-RMPE01" w:date="2017-05-25T08:11:00Z">
          <w:pPr>
            <w:pStyle w:val="Heading3"/>
          </w:pPr>
        </w:pPrChange>
      </w:pPr>
      <w:ins w:id="943" w:author="Stanley Mike-RMPE01" w:date="2017-05-24T08:51:00Z">
        <w:r>
          <w:t xml:space="preserve">Table </w:t>
        </w:r>
        <w:r>
          <w:fldChar w:fldCharType="begin"/>
        </w:r>
        <w:r>
          <w:instrText xml:space="preserve"> SEQ Table \* ARABIC </w:instrText>
        </w:r>
      </w:ins>
      <w:r>
        <w:fldChar w:fldCharType="separate"/>
      </w:r>
      <w:ins w:id="944" w:author="Stanley Mike-RMPE01" w:date="2017-05-27T12:25:00Z">
        <w:r w:rsidR="006C3433">
          <w:rPr>
            <w:noProof/>
          </w:rPr>
          <w:t>7</w:t>
        </w:r>
      </w:ins>
      <w:ins w:id="945" w:author="Stanley Mike-RMPE01" w:date="2017-05-24T08:51:00Z">
        <w:r>
          <w:fldChar w:fldCharType="end"/>
        </w:r>
      </w:ins>
      <w:ins w:id="946" w:author="Stanley Mike-RMPE01" w:date="2017-05-25T13:26:00Z">
        <w:r w:rsidR="00DB06B5">
          <w:t>:</w:t>
        </w:r>
      </w:ins>
      <w:ins w:id="947" w:author="Stanley Mike-RMPE01" w:date="2017-05-24T08:51:00Z">
        <w:r>
          <w:rPr>
            <w:noProof/>
          </w:rPr>
          <w:t xml:space="preserve"> </w:t>
        </w:r>
        <w:r w:rsidRPr="00DB06B5">
          <w:rPr>
            <w:b w:val="0"/>
            <w:noProof/>
            <w:rPrChange w:id="948" w:author="Stanley Mike-RMPE01" w:date="2017-05-25T13:27:00Z">
              <w:rPr>
                <w:b w:val="0"/>
                <w:bCs w:val="0"/>
                <w:noProof/>
              </w:rPr>
            </w:rPrChange>
          </w:rPr>
          <w:t>I</w:t>
        </w:r>
        <w:r w:rsidRPr="00CB619A">
          <w:rPr>
            <w:b w:val="0"/>
            <w:noProof/>
            <w:vertAlign w:val="subscript"/>
            <w:rPrChange w:id="949" w:author="Stanley Mike-RMPE01" w:date="2017-05-24T08:52:00Z">
              <w:rPr>
                <w:b w:val="0"/>
                <w:bCs w:val="0"/>
                <w:noProof/>
              </w:rPr>
            </w:rPrChange>
          </w:rPr>
          <w:t>DD</w:t>
        </w:r>
        <w:r>
          <w:rPr>
            <w:noProof/>
          </w:rPr>
          <w:t xml:space="preserve"> / SysTick test case configuration</w:t>
        </w:r>
      </w:ins>
    </w:p>
    <w:p w:rsidR="00184954" w:rsidRPr="00CA17ED" w:rsidRDefault="00184954">
      <w:pPr>
        <w:pStyle w:val="Caption"/>
        <w:pPrChange w:id="950" w:author="Stanley Mike-RMPE01" w:date="2017-05-25T08:11:00Z">
          <w:pPr>
            <w:pStyle w:val="TableTitle"/>
          </w:pPr>
        </w:pPrChange>
      </w:pPr>
      <w:del w:id="951" w:author="Stanley Mike-RMPE01" w:date="2017-05-24T08:57:00Z">
        <w:r w:rsidRPr="00CA17ED" w:rsidDel="00CA48E4">
          <w:delText xml:space="preserve">Table </w:delText>
        </w:r>
        <w:r w:rsidR="00324C5F" w:rsidDel="00CA48E4">
          <w:delText>7</w:delText>
        </w:r>
        <w:r w:rsidRPr="00CA17ED" w:rsidDel="00CA48E4">
          <w:delText xml:space="preserve">. </w:delText>
        </w:r>
        <w:r w:rsidDel="00CA48E4">
          <w:delText>I</w:delText>
        </w:r>
        <w:r w:rsidRPr="00EB1209" w:rsidDel="00CA48E4">
          <w:rPr>
            <w:vertAlign w:val="subscript"/>
          </w:rPr>
          <w:delText>DD</w:delText>
        </w:r>
        <w:r w:rsidDel="00CA48E4">
          <w:delText xml:space="preserve"> / SysTick </w:delText>
        </w:r>
        <w:r w:rsidR="00395105" w:rsidDel="00CA48E4">
          <w:delText>t</w:delText>
        </w:r>
        <w:r w:rsidDel="00CA48E4">
          <w:delText>est</w:delText>
        </w:r>
        <w:r w:rsidR="00395105" w:rsidDel="00CA48E4">
          <w:delText xml:space="preserve"> </w:delText>
        </w:r>
        <w:r w:rsidDel="00CA48E4">
          <w:delText xml:space="preserve">case </w:delText>
        </w:r>
        <w:r w:rsidR="00395105" w:rsidDel="00CA48E4">
          <w:delText>c</w:delText>
        </w:r>
        <w:r w:rsidDel="00CA48E4">
          <w:delText>onfigurations</w:delText>
        </w:r>
      </w:del>
    </w:p>
    <w:tbl>
      <w:tblPr>
        <w:tblStyle w:val="Freescale2"/>
        <w:tblW w:w="0" w:type="auto"/>
        <w:tblLayout w:type="fixed"/>
        <w:tblLook w:val="0620" w:firstRow="1" w:lastRow="0" w:firstColumn="0" w:lastColumn="0" w:noHBand="1" w:noVBand="1"/>
      </w:tblPr>
      <w:tblGrid>
        <w:gridCol w:w="3436"/>
        <w:gridCol w:w="3437"/>
        <w:gridCol w:w="3437"/>
      </w:tblGrid>
      <w:tr w:rsidR="00184954" w:rsidTr="00616E30">
        <w:trPr>
          <w:cnfStyle w:val="100000000000" w:firstRow="1" w:lastRow="0" w:firstColumn="0" w:lastColumn="0" w:oddVBand="0" w:evenVBand="0" w:oddHBand="0" w:evenHBand="0" w:firstRowFirstColumn="0" w:firstRowLastColumn="0" w:lastRowFirstColumn="0" w:lastRowLastColumn="0"/>
          <w:tblHeader/>
        </w:trPr>
        <w:tc>
          <w:tcPr>
            <w:tcW w:w="3436" w:type="dxa"/>
          </w:tcPr>
          <w:p w:rsidR="00184954" w:rsidRDefault="00184954" w:rsidP="00616E30">
            <w:pPr>
              <w:pStyle w:val="CellBody"/>
              <w:rPr>
                <w:rFonts w:eastAsia="Arial" w:cs="Arial"/>
                <w:szCs w:val="18"/>
              </w:rPr>
            </w:pPr>
            <w:r>
              <w:t>Component / Parameter</w:t>
            </w:r>
          </w:p>
        </w:tc>
        <w:tc>
          <w:tcPr>
            <w:tcW w:w="3437" w:type="dxa"/>
          </w:tcPr>
          <w:p w:rsidR="00184954" w:rsidRDefault="00184954" w:rsidP="00616E30">
            <w:pPr>
              <w:pStyle w:val="CellBody"/>
              <w:rPr>
                <w:rFonts w:eastAsia="Arial" w:cs="Arial"/>
                <w:szCs w:val="18"/>
              </w:rPr>
            </w:pPr>
            <w:r>
              <w:t>FRDM-K22F</w:t>
            </w:r>
          </w:p>
        </w:tc>
        <w:tc>
          <w:tcPr>
            <w:tcW w:w="3437" w:type="dxa"/>
          </w:tcPr>
          <w:p w:rsidR="00184954" w:rsidRDefault="00184954" w:rsidP="00616E30">
            <w:pPr>
              <w:pStyle w:val="CellBody"/>
            </w:pPr>
            <w:r>
              <w:t>FRDM-K64F</w:t>
            </w:r>
          </w:p>
        </w:tc>
      </w:tr>
      <w:tr w:rsidR="00184954" w:rsidTr="00616E30">
        <w:tc>
          <w:tcPr>
            <w:tcW w:w="3436" w:type="dxa"/>
          </w:tcPr>
          <w:p w:rsidR="00184954" w:rsidRDefault="00184954" w:rsidP="00616E30">
            <w:pPr>
              <w:pStyle w:val="CellBody"/>
              <w:rPr>
                <w:rFonts w:eastAsia="Arial" w:cs="Arial"/>
                <w:szCs w:val="18"/>
              </w:rPr>
            </w:pPr>
            <w:r>
              <w:t>MCU</w:t>
            </w:r>
          </w:p>
        </w:tc>
        <w:tc>
          <w:tcPr>
            <w:tcW w:w="3437" w:type="dxa"/>
          </w:tcPr>
          <w:p w:rsidR="00184954" w:rsidRDefault="00184954" w:rsidP="00616E30">
            <w:pPr>
              <w:pStyle w:val="CellBody"/>
              <w:jc w:val="center"/>
              <w:rPr>
                <w:rFonts w:eastAsia="Arial" w:cs="Arial"/>
                <w:szCs w:val="18"/>
              </w:rPr>
            </w:pPr>
            <w:r>
              <w:t>MK22FN512VLH12</w:t>
            </w:r>
          </w:p>
        </w:tc>
        <w:tc>
          <w:tcPr>
            <w:tcW w:w="3437" w:type="dxa"/>
          </w:tcPr>
          <w:p w:rsidR="00184954" w:rsidRPr="00D50F72" w:rsidRDefault="00184954" w:rsidP="00616E30">
            <w:pPr>
              <w:pStyle w:val="CellBody"/>
              <w:jc w:val="center"/>
            </w:pPr>
            <w:r>
              <w:t>Kinetis MK64FN1M0VLL12</w:t>
            </w:r>
          </w:p>
        </w:tc>
      </w:tr>
      <w:tr w:rsidR="00184954" w:rsidTr="00616E30">
        <w:tc>
          <w:tcPr>
            <w:tcW w:w="3436" w:type="dxa"/>
          </w:tcPr>
          <w:p w:rsidR="00184954" w:rsidRDefault="00184954" w:rsidP="00616E30">
            <w:pPr>
              <w:pStyle w:val="CellBody"/>
              <w:rPr>
                <w:rFonts w:eastAsia="Arial" w:cs="Arial"/>
                <w:szCs w:val="18"/>
              </w:rPr>
            </w:pPr>
            <w:r>
              <w:t>CPU</w:t>
            </w:r>
          </w:p>
        </w:tc>
        <w:tc>
          <w:tcPr>
            <w:tcW w:w="6874" w:type="dxa"/>
            <w:gridSpan w:val="2"/>
          </w:tcPr>
          <w:p w:rsidR="00184954" w:rsidRDefault="00184954" w:rsidP="00616E30">
            <w:pPr>
              <w:pStyle w:val="CellBody"/>
              <w:jc w:val="center"/>
              <w:rPr>
                <w:rFonts w:eastAsia="Arial" w:cs="Arial"/>
                <w:szCs w:val="18"/>
              </w:rPr>
            </w:pPr>
            <w:r>
              <w:t>ARM</w:t>
            </w:r>
            <w:r>
              <w:rPr>
                <w:position w:val="6"/>
                <w:sz w:val="13"/>
              </w:rPr>
              <w:t>®</w:t>
            </w:r>
            <w:r>
              <w:rPr>
                <w:spacing w:val="14"/>
                <w:position w:val="6"/>
                <w:sz w:val="13"/>
              </w:rPr>
              <w:t xml:space="preserve"> </w:t>
            </w:r>
            <w:r>
              <w:t>Cortex</w:t>
            </w:r>
            <w:r>
              <w:rPr>
                <w:spacing w:val="1"/>
              </w:rPr>
              <w:t xml:space="preserve"> </w:t>
            </w:r>
            <w:r>
              <w:t>M4 with Floating Point Unit</w:t>
            </w:r>
          </w:p>
        </w:tc>
      </w:tr>
      <w:tr w:rsidR="00184954" w:rsidTr="00616E30">
        <w:tc>
          <w:tcPr>
            <w:tcW w:w="3436" w:type="dxa"/>
          </w:tcPr>
          <w:p w:rsidR="00184954" w:rsidRDefault="00184954" w:rsidP="00616E30">
            <w:pPr>
              <w:pStyle w:val="CellBody"/>
              <w:rPr>
                <w:rFonts w:eastAsia="Arial" w:cs="Arial"/>
                <w:szCs w:val="18"/>
              </w:rPr>
            </w:pPr>
            <w:r>
              <w:t>CPU clock used for benchmarking</w:t>
            </w:r>
          </w:p>
        </w:tc>
        <w:tc>
          <w:tcPr>
            <w:tcW w:w="3437" w:type="dxa"/>
          </w:tcPr>
          <w:p w:rsidR="00184954" w:rsidRDefault="00184954" w:rsidP="00616E30">
            <w:pPr>
              <w:pStyle w:val="CellBody"/>
              <w:jc w:val="center"/>
              <w:rPr>
                <w:rFonts w:eastAsia="Arial" w:cs="Arial"/>
                <w:szCs w:val="18"/>
              </w:rPr>
            </w:pPr>
            <w:r>
              <w:t>80 MHz</w:t>
            </w:r>
          </w:p>
        </w:tc>
        <w:tc>
          <w:tcPr>
            <w:tcW w:w="3437" w:type="dxa"/>
          </w:tcPr>
          <w:p w:rsidR="00184954" w:rsidRPr="00D50F72" w:rsidRDefault="00184954" w:rsidP="00616E30">
            <w:pPr>
              <w:pStyle w:val="CellBody"/>
              <w:jc w:val="center"/>
            </w:pPr>
            <w:r>
              <w:t>120 MHz</w:t>
            </w:r>
          </w:p>
        </w:tc>
      </w:tr>
      <w:tr w:rsidR="00184954" w:rsidTr="00616E30">
        <w:tc>
          <w:tcPr>
            <w:tcW w:w="3436" w:type="dxa"/>
          </w:tcPr>
          <w:p w:rsidR="00184954" w:rsidRDefault="00184954" w:rsidP="00616E30">
            <w:pPr>
              <w:pStyle w:val="CellBody"/>
              <w:rPr>
                <w:rFonts w:eastAsia="Arial" w:cs="Arial"/>
                <w:szCs w:val="18"/>
              </w:rPr>
            </w:pPr>
            <w:r>
              <w:t>Bus clock used for benchmarking</w:t>
            </w:r>
          </w:p>
        </w:tc>
        <w:tc>
          <w:tcPr>
            <w:tcW w:w="3437" w:type="dxa"/>
          </w:tcPr>
          <w:p w:rsidR="00184954" w:rsidRDefault="00184954" w:rsidP="00616E30">
            <w:pPr>
              <w:pStyle w:val="CellBody"/>
              <w:jc w:val="center"/>
              <w:rPr>
                <w:rFonts w:eastAsia="Arial" w:cs="Arial"/>
                <w:szCs w:val="18"/>
              </w:rPr>
            </w:pPr>
            <w:r>
              <w:t>40 MHz</w:t>
            </w:r>
          </w:p>
        </w:tc>
        <w:tc>
          <w:tcPr>
            <w:tcW w:w="3437" w:type="dxa"/>
          </w:tcPr>
          <w:p w:rsidR="00184954" w:rsidRPr="00D50F72" w:rsidRDefault="00184954" w:rsidP="00616E30">
            <w:pPr>
              <w:pStyle w:val="CellBody"/>
              <w:jc w:val="center"/>
            </w:pPr>
            <w:r>
              <w:t>60 MHz</w:t>
            </w:r>
          </w:p>
        </w:tc>
      </w:tr>
      <w:tr w:rsidR="00184954" w:rsidTr="00616E30">
        <w:tc>
          <w:tcPr>
            <w:tcW w:w="3436" w:type="dxa"/>
          </w:tcPr>
          <w:p w:rsidR="00184954" w:rsidRDefault="00184954" w:rsidP="00616E30">
            <w:pPr>
              <w:pStyle w:val="CellBody"/>
            </w:pPr>
            <w:r>
              <w:t>RTOS</w:t>
            </w:r>
          </w:p>
        </w:tc>
        <w:tc>
          <w:tcPr>
            <w:tcW w:w="6874" w:type="dxa"/>
            <w:gridSpan w:val="2"/>
          </w:tcPr>
          <w:p w:rsidR="00184954" w:rsidRDefault="00184954" w:rsidP="00616E30">
            <w:pPr>
              <w:pStyle w:val="CellBody"/>
              <w:jc w:val="center"/>
            </w:pPr>
            <w:r>
              <w:t xml:space="preserve">None – Bare Metal Implementation used to measure </w:t>
            </w:r>
            <w:proofErr w:type="spellStart"/>
            <w:r>
              <w:t>parametrics</w:t>
            </w:r>
            <w:proofErr w:type="spellEnd"/>
          </w:p>
        </w:tc>
      </w:tr>
      <w:tr w:rsidR="00EE28FB" w:rsidTr="00616E30">
        <w:tc>
          <w:tcPr>
            <w:tcW w:w="3436" w:type="dxa"/>
          </w:tcPr>
          <w:p w:rsidR="00EE28FB" w:rsidRDefault="00EE28FB" w:rsidP="00616E30">
            <w:pPr>
              <w:pStyle w:val="CellBody"/>
            </w:pPr>
            <w:r>
              <w:t>Compiler</w:t>
            </w:r>
          </w:p>
        </w:tc>
        <w:tc>
          <w:tcPr>
            <w:tcW w:w="6874" w:type="dxa"/>
            <w:gridSpan w:val="2"/>
          </w:tcPr>
          <w:p w:rsidR="00EE28FB" w:rsidRDefault="00EE28FB" w:rsidP="00616E30">
            <w:pPr>
              <w:pStyle w:val="CellBody"/>
              <w:jc w:val="center"/>
            </w:pPr>
            <w:r>
              <w:t>IAR, Optimization Level = High (Balanced)</w:t>
            </w:r>
          </w:p>
        </w:tc>
      </w:tr>
      <w:tr w:rsidR="00184954" w:rsidTr="00616E30">
        <w:tc>
          <w:tcPr>
            <w:tcW w:w="3436" w:type="dxa"/>
          </w:tcPr>
          <w:p w:rsidR="00184954" w:rsidRDefault="00184954" w:rsidP="00616E30">
            <w:pPr>
              <w:pStyle w:val="CellBody"/>
              <w:rPr>
                <w:rFonts w:eastAsia="Arial" w:cs="Arial"/>
                <w:szCs w:val="18"/>
              </w:rPr>
            </w:pPr>
            <w:r>
              <w:t>Accelerometer</w:t>
            </w:r>
          </w:p>
        </w:tc>
        <w:tc>
          <w:tcPr>
            <w:tcW w:w="6874" w:type="dxa"/>
            <w:gridSpan w:val="2"/>
            <w:vMerge w:val="restart"/>
            <w:vAlign w:val="center"/>
          </w:tcPr>
          <w:p w:rsidR="00184954" w:rsidRDefault="00184954" w:rsidP="00616E30">
            <w:pPr>
              <w:pStyle w:val="CellBody"/>
              <w:jc w:val="center"/>
              <w:rPr>
                <w:rFonts w:eastAsia="Arial" w:cs="Arial"/>
                <w:szCs w:val="18"/>
              </w:rPr>
            </w:pPr>
            <w:r>
              <w:t>FXOS8700CQ</w:t>
            </w:r>
          </w:p>
        </w:tc>
      </w:tr>
      <w:tr w:rsidR="00184954" w:rsidTr="00616E30">
        <w:tc>
          <w:tcPr>
            <w:tcW w:w="3436" w:type="dxa"/>
          </w:tcPr>
          <w:p w:rsidR="00184954" w:rsidRDefault="00184954" w:rsidP="00616E30">
            <w:pPr>
              <w:pStyle w:val="CellBody"/>
              <w:rPr>
                <w:rFonts w:eastAsia="Arial" w:cs="Arial"/>
                <w:szCs w:val="18"/>
              </w:rPr>
            </w:pPr>
            <w:r>
              <w:t>Magnetometer</w:t>
            </w:r>
          </w:p>
        </w:tc>
        <w:tc>
          <w:tcPr>
            <w:tcW w:w="6874" w:type="dxa"/>
            <w:gridSpan w:val="2"/>
            <w:vMerge/>
          </w:tcPr>
          <w:p w:rsidR="00184954" w:rsidRDefault="00184954" w:rsidP="00616E30">
            <w:pPr>
              <w:pStyle w:val="CellBody"/>
              <w:jc w:val="center"/>
            </w:pPr>
          </w:p>
        </w:tc>
      </w:tr>
      <w:tr w:rsidR="00184954" w:rsidTr="00616E30">
        <w:tc>
          <w:tcPr>
            <w:tcW w:w="3436" w:type="dxa"/>
          </w:tcPr>
          <w:p w:rsidR="00184954" w:rsidRDefault="00184954" w:rsidP="00616E30">
            <w:pPr>
              <w:pStyle w:val="CellBody"/>
              <w:rPr>
                <w:rFonts w:eastAsia="Arial" w:cs="Arial"/>
                <w:szCs w:val="18"/>
              </w:rPr>
            </w:pPr>
            <w:r>
              <w:t>Gyroscope</w:t>
            </w:r>
          </w:p>
        </w:tc>
        <w:tc>
          <w:tcPr>
            <w:tcW w:w="6874" w:type="dxa"/>
            <w:gridSpan w:val="2"/>
          </w:tcPr>
          <w:p w:rsidR="00184954" w:rsidRDefault="00184954" w:rsidP="00616E30">
            <w:pPr>
              <w:pStyle w:val="CellBody"/>
              <w:jc w:val="center"/>
              <w:rPr>
                <w:rFonts w:eastAsia="Arial" w:cs="Arial"/>
                <w:szCs w:val="18"/>
              </w:rPr>
            </w:pPr>
            <w:r>
              <w:t>FXAS2100</w:t>
            </w:r>
            <w:ins w:id="952" w:author="Stanley Mike-RMPE01" w:date="2017-05-16T12:45:00Z">
              <w:r w:rsidR="00943DCC">
                <w:t>2</w:t>
              </w:r>
            </w:ins>
            <w:del w:id="953" w:author="Stanley Mike-RMPE01" w:date="2017-05-16T12:45:00Z">
              <w:r w:rsidDel="00943DCC">
                <w:delText>0</w:delText>
              </w:r>
            </w:del>
          </w:p>
        </w:tc>
      </w:tr>
      <w:tr w:rsidR="00184954" w:rsidTr="00616E30">
        <w:tc>
          <w:tcPr>
            <w:tcW w:w="3436" w:type="dxa"/>
          </w:tcPr>
          <w:p w:rsidR="00184954" w:rsidRDefault="00184954" w:rsidP="00616E30">
            <w:pPr>
              <w:pStyle w:val="CellBody"/>
              <w:rPr>
                <w:rFonts w:eastAsia="Arial" w:cs="Arial"/>
                <w:szCs w:val="18"/>
              </w:rPr>
            </w:pPr>
            <w:r>
              <w:lastRenderedPageBreak/>
              <w:t>Accelerometer Sampling Rate</w:t>
            </w:r>
          </w:p>
        </w:tc>
        <w:tc>
          <w:tcPr>
            <w:tcW w:w="6874" w:type="dxa"/>
            <w:gridSpan w:val="2"/>
          </w:tcPr>
          <w:p w:rsidR="00184954" w:rsidRDefault="00977DD7" w:rsidP="00616E30">
            <w:pPr>
              <w:pStyle w:val="CellBody"/>
              <w:jc w:val="center"/>
              <w:rPr>
                <w:rFonts w:eastAsia="Arial" w:cs="Arial"/>
                <w:szCs w:val="18"/>
              </w:rPr>
            </w:pPr>
            <w:r>
              <w:t xml:space="preserve">200 </w:t>
            </w:r>
            <w:r w:rsidR="00184954">
              <w:t>Hz</w:t>
            </w:r>
          </w:p>
        </w:tc>
      </w:tr>
      <w:tr w:rsidR="00184954" w:rsidTr="00616E30">
        <w:tc>
          <w:tcPr>
            <w:tcW w:w="3436" w:type="dxa"/>
          </w:tcPr>
          <w:p w:rsidR="00184954" w:rsidRDefault="00184954" w:rsidP="00616E30">
            <w:pPr>
              <w:pStyle w:val="CellBody"/>
            </w:pPr>
            <w:r>
              <w:t>Magnetometer Sampling Rate</w:t>
            </w:r>
          </w:p>
        </w:tc>
        <w:tc>
          <w:tcPr>
            <w:tcW w:w="6874" w:type="dxa"/>
            <w:gridSpan w:val="2"/>
          </w:tcPr>
          <w:p w:rsidR="00184954" w:rsidRDefault="00184954" w:rsidP="00616E30">
            <w:pPr>
              <w:pStyle w:val="CellBody"/>
              <w:jc w:val="center"/>
            </w:pPr>
            <w:r>
              <w:t>200</w:t>
            </w:r>
            <w:r w:rsidR="00977DD7">
              <w:t xml:space="preserve"> </w:t>
            </w:r>
            <w:r>
              <w:t>Hz</w:t>
            </w:r>
          </w:p>
        </w:tc>
      </w:tr>
      <w:tr w:rsidR="00184954" w:rsidTr="00616E30">
        <w:tc>
          <w:tcPr>
            <w:tcW w:w="3436" w:type="dxa"/>
          </w:tcPr>
          <w:p w:rsidR="00184954" w:rsidRDefault="00184954" w:rsidP="00616E30">
            <w:pPr>
              <w:pStyle w:val="CellBody"/>
            </w:pPr>
            <w:r>
              <w:t>Gyroscope Sampling Rate</w:t>
            </w:r>
          </w:p>
        </w:tc>
        <w:tc>
          <w:tcPr>
            <w:tcW w:w="6874" w:type="dxa"/>
            <w:gridSpan w:val="2"/>
          </w:tcPr>
          <w:p w:rsidR="00184954" w:rsidRDefault="00184954" w:rsidP="00616E30">
            <w:pPr>
              <w:pStyle w:val="CellBody"/>
              <w:jc w:val="center"/>
            </w:pPr>
            <w:r>
              <w:t>400</w:t>
            </w:r>
            <w:r w:rsidR="00977DD7">
              <w:t xml:space="preserve"> </w:t>
            </w:r>
            <w:r>
              <w:t>Hz</w:t>
            </w:r>
          </w:p>
        </w:tc>
      </w:tr>
      <w:tr w:rsidR="00184954" w:rsidTr="00616E30">
        <w:tc>
          <w:tcPr>
            <w:tcW w:w="3436" w:type="dxa"/>
          </w:tcPr>
          <w:p w:rsidR="00184954" w:rsidRDefault="00184954" w:rsidP="00616E30">
            <w:pPr>
              <w:pStyle w:val="CellBody"/>
              <w:rPr>
                <w:rFonts w:eastAsia="Arial" w:cs="Arial"/>
                <w:szCs w:val="18"/>
              </w:rPr>
            </w:pPr>
            <w:r>
              <w:t>Fusion Rate</w:t>
            </w:r>
          </w:p>
        </w:tc>
        <w:tc>
          <w:tcPr>
            <w:tcW w:w="6874" w:type="dxa"/>
            <w:gridSpan w:val="2"/>
          </w:tcPr>
          <w:p w:rsidR="00184954" w:rsidRDefault="00977DD7" w:rsidP="00616E30">
            <w:pPr>
              <w:pStyle w:val="CellBody"/>
              <w:jc w:val="center"/>
              <w:rPr>
                <w:rFonts w:eastAsia="Arial" w:cs="Arial"/>
                <w:szCs w:val="18"/>
              </w:rPr>
            </w:pPr>
            <w:r>
              <w:t xml:space="preserve">40 </w:t>
            </w:r>
            <w:r w:rsidR="00184954">
              <w:t>Hz</w:t>
            </w:r>
          </w:p>
        </w:tc>
      </w:tr>
      <w:tr w:rsidR="00184954" w:rsidTr="00616E30">
        <w:tc>
          <w:tcPr>
            <w:tcW w:w="3436" w:type="dxa"/>
          </w:tcPr>
          <w:p w:rsidR="00184954" w:rsidRDefault="00184954" w:rsidP="00616E30">
            <w:pPr>
              <w:pStyle w:val="CellBody"/>
              <w:rPr>
                <w:rFonts w:eastAsia="Arial" w:cs="Arial"/>
                <w:szCs w:val="18"/>
              </w:rPr>
            </w:pPr>
            <w:r>
              <w:t>Magnetic Calibration</w:t>
            </w:r>
          </w:p>
        </w:tc>
        <w:tc>
          <w:tcPr>
            <w:tcW w:w="6874" w:type="dxa"/>
            <w:gridSpan w:val="2"/>
          </w:tcPr>
          <w:p w:rsidR="00184954" w:rsidRDefault="00184954" w:rsidP="00616E30">
            <w:pPr>
              <w:pStyle w:val="CellBody"/>
              <w:jc w:val="center"/>
              <w:rPr>
                <w:rFonts w:eastAsia="Arial" w:cs="Arial"/>
                <w:szCs w:val="18"/>
              </w:rPr>
            </w:pPr>
            <w:r>
              <w:t>Serialized to run as part of the fusion loop</w:t>
            </w:r>
          </w:p>
        </w:tc>
      </w:tr>
    </w:tbl>
    <w:p w:rsidR="003038D7" w:rsidRDefault="003038D7" w:rsidP="003038D7">
      <w:pPr>
        <w:pStyle w:val="Body"/>
        <w:rPr>
          <w:ins w:id="954" w:author="Stanley Mike-RMPE01" w:date="2017-05-24T08:43:00Z"/>
        </w:rPr>
      </w:pPr>
    </w:p>
    <w:p w:rsidR="00597CD8" w:rsidRPr="00CA17ED" w:rsidRDefault="00CA48E4">
      <w:pPr>
        <w:pStyle w:val="Caption"/>
        <w:rPr>
          <w:ins w:id="955" w:author="Stanley Mike-RMPE01" w:date="2017-05-16T12:43:00Z"/>
        </w:rPr>
        <w:pPrChange w:id="956" w:author="Stanley Mike-RMPE01" w:date="2017-05-25T08:11:00Z">
          <w:pPr>
            <w:pStyle w:val="TableTitle"/>
          </w:pPr>
        </w:pPrChange>
      </w:pPr>
      <w:ins w:id="957" w:author="Stanley Mike-RMPE01" w:date="2017-05-24T08:57:00Z">
        <w:r>
          <w:t xml:space="preserve">Table </w:t>
        </w:r>
        <w:r>
          <w:fldChar w:fldCharType="begin"/>
        </w:r>
        <w:r>
          <w:instrText xml:space="preserve"> SEQ Table \* ARABIC </w:instrText>
        </w:r>
        <w:r>
          <w:fldChar w:fldCharType="separate"/>
        </w:r>
      </w:ins>
      <w:ins w:id="958" w:author="Stanley Mike-RMPE01" w:date="2017-05-27T12:25:00Z">
        <w:r w:rsidR="006C3433">
          <w:rPr>
            <w:noProof/>
          </w:rPr>
          <w:t>8</w:t>
        </w:r>
      </w:ins>
      <w:ins w:id="959" w:author="Stanley Mike-RMPE01" w:date="2017-05-24T08:57:00Z">
        <w:r>
          <w:fldChar w:fldCharType="end"/>
        </w:r>
      </w:ins>
      <w:ins w:id="960" w:author="Stanley Mike-RMPE01" w:date="2017-05-25T13:27:00Z">
        <w:r w:rsidR="00DB06B5">
          <w:t>:</w:t>
        </w:r>
      </w:ins>
      <w:ins w:id="961" w:author="Stanley Mike-RMPE01" w:date="2017-05-24T08:57:00Z">
        <w:r>
          <w:rPr>
            <w:noProof/>
          </w:rPr>
          <w:t xml:space="preserve"> </w:t>
        </w:r>
      </w:ins>
      <w:ins w:id="962" w:author="Stanley Mike-RMPE01" w:date="2017-05-16T12:43:00Z">
        <w:r w:rsidR="00597CD8">
          <w:t>I</w:t>
        </w:r>
        <w:r w:rsidR="00597CD8" w:rsidRPr="00EB1209">
          <w:rPr>
            <w:vertAlign w:val="subscript"/>
          </w:rPr>
          <w:t>DD</w:t>
        </w:r>
        <w:r w:rsidR="00597CD8">
          <w:t xml:space="preserve"> / </w:t>
        </w:r>
        <w:proofErr w:type="spellStart"/>
        <w:r w:rsidR="00597CD8">
          <w:t>SysTick</w:t>
        </w:r>
        <w:proofErr w:type="spellEnd"/>
        <w:r w:rsidR="00597CD8">
          <w:t xml:space="preserve"> test case configurations</w:t>
        </w:r>
      </w:ins>
      <w:ins w:id="963" w:author="Stanley Mike-RMPE01" w:date="2017-05-25T13:27:00Z">
        <w:r w:rsidR="00DB06B5">
          <w:t xml:space="preserve"> continued</w:t>
        </w:r>
      </w:ins>
    </w:p>
    <w:tbl>
      <w:tblPr>
        <w:tblStyle w:val="Freescale2"/>
        <w:tblW w:w="0" w:type="auto"/>
        <w:tblLayout w:type="fixed"/>
        <w:tblLook w:val="0620" w:firstRow="1" w:lastRow="0" w:firstColumn="0" w:lastColumn="0" w:noHBand="1" w:noVBand="1"/>
      </w:tblPr>
      <w:tblGrid>
        <w:gridCol w:w="3436"/>
        <w:gridCol w:w="3437"/>
        <w:gridCol w:w="3437"/>
      </w:tblGrid>
      <w:tr w:rsidR="00597CD8" w:rsidTr="00A96E2C">
        <w:trPr>
          <w:cnfStyle w:val="100000000000" w:firstRow="1" w:lastRow="0" w:firstColumn="0" w:lastColumn="0" w:oddVBand="0" w:evenVBand="0" w:oddHBand="0" w:evenHBand="0" w:firstRowFirstColumn="0" w:firstRowLastColumn="0" w:lastRowFirstColumn="0" w:lastRowLastColumn="0"/>
          <w:tblHeader/>
          <w:ins w:id="964" w:author="Stanley Mike-RMPE01" w:date="2017-05-16T12:43:00Z"/>
        </w:trPr>
        <w:tc>
          <w:tcPr>
            <w:tcW w:w="3436" w:type="dxa"/>
          </w:tcPr>
          <w:p w:rsidR="00597CD8" w:rsidRDefault="00597CD8" w:rsidP="00A96E2C">
            <w:pPr>
              <w:pStyle w:val="CellBody"/>
              <w:rPr>
                <w:ins w:id="965" w:author="Stanley Mike-RMPE01" w:date="2017-05-16T12:43:00Z"/>
                <w:rFonts w:eastAsia="Arial" w:cs="Arial"/>
                <w:szCs w:val="18"/>
              </w:rPr>
            </w:pPr>
            <w:ins w:id="966" w:author="Stanley Mike-RMPE01" w:date="2017-05-16T12:43:00Z">
              <w:r>
                <w:t>Component / Parameter</w:t>
              </w:r>
            </w:ins>
          </w:p>
        </w:tc>
        <w:tc>
          <w:tcPr>
            <w:tcW w:w="3437" w:type="dxa"/>
          </w:tcPr>
          <w:p w:rsidR="00597CD8" w:rsidRDefault="00597CD8" w:rsidP="00A96E2C">
            <w:pPr>
              <w:pStyle w:val="CellBody"/>
              <w:rPr>
                <w:ins w:id="967" w:author="Stanley Mike-RMPE01" w:date="2017-05-16T12:43:00Z"/>
                <w:rFonts w:eastAsia="Arial" w:cs="Arial"/>
                <w:szCs w:val="18"/>
              </w:rPr>
            </w:pPr>
            <w:ins w:id="968" w:author="Stanley Mike-RMPE01" w:date="2017-05-16T12:43:00Z">
              <w:r>
                <w:t>FRDM-</w:t>
              </w:r>
            </w:ins>
            <w:ins w:id="969" w:author="Stanley Mike-RMPE01" w:date="2017-05-16T12:44:00Z">
              <w:r w:rsidR="00943DCC">
                <w:t>KL25Z</w:t>
              </w:r>
            </w:ins>
          </w:p>
        </w:tc>
        <w:tc>
          <w:tcPr>
            <w:tcW w:w="3437" w:type="dxa"/>
          </w:tcPr>
          <w:p w:rsidR="00597CD8" w:rsidRDefault="007F6E20" w:rsidP="00A96E2C">
            <w:pPr>
              <w:pStyle w:val="CellBody"/>
              <w:rPr>
                <w:ins w:id="970" w:author="Stanley Mike-RMPE01" w:date="2017-05-16T12:43:00Z"/>
              </w:rPr>
            </w:pPr>
            <w:ins w:id="971" w:author="Stanley Mike-RMPE01" w:date="2017-05-27T16:17:00Z">
              <w:r>
                <w:t>LPCXpresso54114</w:t>
              </w:r>
            </w:ins>
          </w:p>
        </w:tc>
      </w:tr>
      <w:tr w:rsidR="00597CD8" w:rsidTr="00A96E2C">
        <w:trPr>
          <w:ins w:id="972" w:author="Stanley Mike-RMPE01" w:date="2017-05-16T12:43:00Z"/>
        </w:trPr>
        <w:tc>
          <w:tcPr>
            <w:tcW w:w="3436" w:type="dxa"/>
          </w:tcPr>
          <w:p w:rsidR="00597CD8" w:rsidRDefault="00597CD8" w:rsidP="00A96E2C">
            <w:pPr>
              <w:pStyle w:val="CellBody"/>
              <w:rPr>
                <w:ins w:id="973" w:author="Stanley Mike-RMPE01" w:date="2017-05-16T12:43:00Z"/>
                <w:rFonts w:eastAsia="Arial" w:cs="Arial"/>
                <w:szCs w:val="18"/>
              </w:rPr>
            </w:pPr>
            <w:ins w:id="974" w:author="Stanley Mike-RMPE01" w:date="2017-05-16T12:43:00Z">
              <w:r>
                <w:t>MCU</w:t>
              </w:r>
            </w:ins>
          </w:p>
        </w:tc>
        <w:tc>
          <w:tcPr>
            <w:tcW w:w="3437" w:type="dxa"/>
          </w:tcPr>
          <w:p w:rsidR="00597CD8" w:rsidRDefault="00597CD8" w:rsidP="00A96E2C">
            <w:pPr>
              <w:pStyle w:val="CellBody"/>
              <w:jc w:val="center"/>
              <w:rPr>
                <w:ins w:id="975" w:author="Stanley Mike-RMPE01" w:date="2017-05-16T12:43:00Z"/>
                <w:rFonts w:eastAsia="Arial" w:cs="Arial"/>
                <w:szCs w:val="18"/>
              </w:rPr>
            </w:pPr>
            <w:ins w:id="976" w:author="Stanley Mike-RMPE01" w:date="2017-05-16T12:43:00Z">
              <w:r>
                <w:t>MK22FN512VLH12</w:t>
              </w:r>
            </w:ins>
          </w:p>
        </w:tc>
        <w:tc>
          <w:tcPr>
            <w:tcW w:w="3437" w:type="dxa"/>
          </w:tcPr>
          <w:p w:rsidR="00597CD8" w:rsidRPr="00D50F72" w:rsidRDefault="00387C5B" w:rsidP="00A96E2C">
            <w:pPr>
              <w:pStyle w:val="CellBody"/>
              <w:jc w:val="center"/>
              <w:rPr>
                <w:ins w:id="977" w:author="Stanley Mike-RMPE01" w:date="2017-05-16T12:43:00Z"/>
              </w:rPr>
            </w:pPr>
            <w:ins w:id="978" w:author="Stanley Mike-RMPE01" w:date="2017-05-16T13:12:00Z">
              <w:r>
                <w:t>LPC54114</w:t>
              </w:r>
            </w:ins>
          </w:p>
        </w:tc>
      </w:tr>
      <w:tr w:rsidR="00943DCC" w:rsidTr="00A96E2C">
        <w:trPr>
          <w:ins w:id="979" w:author="Stanley Mike-RMPE01" w:date="2017-05-16T12:43:00Z"/>
        </w:trPr>
        <w:tc>
          <w:tcPr>
            <w:tcW w:w="3436" w:type="dxa"/>
          </w:tcPr>
          <w:p w:rsidR="00943DCC" w:rsidRDefault="00943DCC" w:rsidP="00A96E2C">
            <w:pPr>
              <w:pStyle w:val="CellBody"/>
              <w:rPr>
                <w:ins w:id="980" w:author="Stanley Mike-RMPE01" w:date="2017-05-16T12:43:00Z"/>
                <w:rFonts w:eastAsia="Arial" w:cs="Arial"/>
                <w:szCs w:val="18"/>
              </w:rPr>
            </w:pPr>
            <w:ins w:id="981" w:author="Stanley Mike-RMPE01" w:date="2017-05-16T12:43:00Z">
              <w:r>
                <w:t>CPU</w:t>
              </w:r>
            </w:ins>
          </w:p>
        </w:tc>
        <w:tc>
          <w:tcPr>
            <w:tcW w:w="3437" w:type="dxa"/>
          </w:tcPr>
          <w:p w:rsidR="00943DCC" w:rsidRDefault="00943DCC" w:rsidP="00A96E2C">
            <w:pPr>
              <w:pStyle w:val="CellBody"/>
              <w:jc w:val="center"/>
              <w:rPr>
                <w:ins w:id="982" w:author="Stanley Mike-RMPE01" w:date="2017-05-16T12:43:00Z"/>
                <w:rFonts w:eastAsia="Arial" w:cs="Arial"/>
                <w:szCs w:val="18"/>
              </w:rPr>
            </w:pPr>
            <w:ins w:id="983" w:author="Stanley Mike-RMPE01" w:date="2017-05-16T12:44:00Z">
              <w:r>
                <w:t>ARM</w:t>
              </w:r>
              <w:r>
                <w:rPr>
                  <w:position w:val="6"/>
                  <w:sz w:val="13"/>
                </w:rPr>
                <w:t>®</w:t>
              </w:r>
              <w:r>
                <w:rPr>
                  <w:spacing w:val="14"/>
                  <w:position w:val="6"/>
                  <w:sz w:val="13"/>
                </w:rPr>
                <w:t xml:space="preserve"> </w:t>
              </w:r>
              <w:r>
                <w:t>Cortex</w:t>
              </w:r>
              <w:r>
                <w:rPr>
                  <w:spacing w:val="1"/>
                </w:rPr>
                <w:t xml:space="preserve"> </w:t>
              </w:r>
              <w:r>
                <w:t>M0+</w:t>
              </w:r>
            </w:ins>
          </w:p>
        </w:tc>
        <w:tc>
          <w:tcPr>
            <w:tcW w:w="3437" w:type="dxa"/>
          </w:tcPr>
          <w:p w:rsidR="00943DCC" w:rsidRDefault="00943DCC" w:rsidP="00A96E2C">
            <w:pPr>
              <w:pStyle w:val="CellBody"/>
              <w:jc w:val="center"/>
              <w:rPr>
                <w:ins w:id="984" w:author="Stanley Mike-RMPE01" w:date="2017-05-16T12:43:00Z"/>
                <w:rFonts w:eastAsia="Arial" w:cs="Arial"/>
                <w:szCs w:val="18"/>
              </w:rPr>
            </w:pPr>
            <w:ins w:id="985" w:author="Stanley Mike-RMPE01" w:date="2017-05-16T12:44:00Z">
              <w:r>
                <w:t>ARM</w:t>
              </w:r>
              <w:r>
                <w:rPr>
                  <w:position w:val="6"/>
                  <w:sz w:val="13"/>
                </w:rPr>
                <w:t>®</w:t>
              </w:r>
              <w:r>
                <w:rPr>
                  <w:spacing w:val="14"/>
                  <w:position w:val="6"/>
                  <w:sz w:val="13"/>
                </w:rPr>
                <w:t xml:space="preserve"> </w:t>
              </w:r>
              <w:r>
                <w:t>Cortex</w:t>
              </w:r>
              <w:r>
                <w:rPr>
                  <w:spacing w:val="1"/>
                </w:rPr>
                <w:t xml:space="preserve"> </w:t>
              </w:r>
              <w:r>
                <w:t>M4 with Floating Point Unit</w:t>
              </w:r>
            </w:ins>
          </w:p>
        </w:tc>
      </w:tr>
      <w:tr w:rsidR="00597CD8" w:rsidTr="00A96E2C">
        <w:trPr>
          <w:ins w:id="986" w:author="Stanley Mike-RMPE01" w:date="2017-05-16T12:43:00Z"/>
        </w:trPr>
        <w:tc>
          <w:tcPr>
            <w:tcW w:w="3436" w:type="dxa"/>
          </w:tcPr>
          <w:p w:rsidR="00597CD8" w:rsidRDefault="00597CD8" w:rsidP="00A96E2C">
            <w:pPr>
              <w:pStyle w:val="CellBody"/>
              <w:rPr>
                <w:ins w:id="987" w:author="Stanley Mike-RMPE01" w:date="2017-05-16T12:43:00Z"/>
                <w:rFonts w:eastAsia="Arial" w:cs="Arial"/>
                <w:szCs w:val="18"/>
              </w:rPr>
            </w:pPr>
            <w:ins w:id="988" w:author="Stanley Mike-RMPE01" w:date="2017-05-16T12:43:00Z">
              <w:r>
                <w:t>CPU clock used for benchmarking</w:t>
              </w:r>
            </w:ins>
          </w:p>
        </w:tc>
        <w:tc>
          <w:tcPr>
            <w:tcW w:w="3437" w:type="dxa"/>
          </w:tcPr>
          <w:p w:rsidR="00597CD8" w:rsidRDefault="00943DCC" w:rsidP="00A96E2C">
            <w:pPr>
              <w:pStyle w:val="CellBody"/>
              <w:jc w:val="center"/>
              <w:rPr>
                <w:ins w:id="989" w:author="Stanley Mike-RMPE01" w:date="2017-05-16T12:43:00Z"/>
                <w:rFonts w:eastAsia="Arial" w:cs="Arial"/>
                <w:szCs w:val="18"/>
              </w:rPr>
            </w:pPr>
            <w:ins w:id="990" w:author="Stanley Mike-RMPE01" w:date="2017-05-16T12:44:00Z">
              <w:r>
                <w:t>48</w:t>
              </w:r>
            </w:ins>
            <w:ins w:id="991" w:author="Stanley Mike-RMPE01" w:date="2017-05-16T12:43:00Z">
              <w:r w:rsidR="00597CD8">
                <w:t xml:space="preserve"> MHz</w:t>
              </w:r>
            </w:ins>
          </w:p>
        </w:tc>
        <w:tc>
          <w:tcPr>
            <w:tcW w:w="3437" w:type="dxa"/>
          </w:tcPr>
          <w:p w:rsidR="00597CD8" w:rsidRPr="00D50F72" w:rsidRDefault="00387C5B" w:rsidP="00A96E2C">
            <w:pPr>
              <w:pStyle w:val="CellBody"/>
              <w:jc w:val="center"/>
              <w:rPr>
                <w:ins w:id="992" w:author="Stanley Mike-RMPE01" w:date="2017-05-16T12:43:00Z"/>
              </w:rPr>
            </w:pPr>
            <w:ins w:id="993" w:author="Stanley Mike-RMPE01" w:date="2017-05-16T13:15:00Z">
              <w:r>
                <w:t>48</w:t>
              </w:r>
            </w:ins>
            <w:ins w:id="994" w:author="Stanley Mike-RMPE01" w:date="2017-05-16T12:43:00Z">
              <w:r w:rsidR="00597CD8">
                <w:t xml:space="preserve"> MHz</w:t>
              </w:r>
            </w:ins>
          </w:p>
        </w:tc>
      </w:tr>
      <w:tr w:rsidR="00597CD8" w:rsidTr="00A96E2C">
        <w:trPr>
          <w:ins w:id="995" w:author="Stanley Mike-RMPE01" w:date="2017-05-16T12:43:00Z"/>
        </w:trPr>
        <w:tc>
          <w:tcPr>
            <w:tcW w:w="3436" w:type="dxa"/>
          </w:tcPr>
          <w:p w:rsidR="00597CD8" w:rsidRDefault="00597CD8" w:rsidP="00A96E2C">
            <w:pPr>
              <w:pStyle w:val="CellBody"/>
              <w:rPr>
                <w:ins w:id="996" w:author="Stanley Mike-RMPE01" w:date="2017-05-16T12:43:00Z"/>
                <w:rFonts w:eastAsia="Arial" w:cs="Arial"/>
                <w:szCs w:val="18"/>
              </w:rPr>
            </w:pPr>
            <w:ins w:id="997" w:author="Stanley Mike-RMPE01" w:date="2017-05-16T12:43:00Z">
              <w:r>
                <w:t>Bus clock used for benchmarking</w:t>
              </w:r>
            </w:ins>
          </w:p>
        </w:tc>
        <w:tc>
          <w:tcPr>
            <w:tcW w:w="3437" w:type="dxa"/>
          </w:tcPr>
          <w:p w:rsidR="00597CD8" w:rsidRDefault="00943DCC" w:rsidP="00A96E2C">
            <w:pPr>
              <w:pStyle w:val="CellBody"/>
              <w:jc w:val="center"/>
              <w:rPr>
                <w:ins w:id="998" w:author="Stanley Mike-RMPE01" w:date="2017-05-16T12:43:00Z"/>
                <w:rFonts w:eastAsia="Arial" w:cs="Arial"/>
                <w:szCs w:val="18"/>
              </w:rPr>
            </w:pPr>
            <w:ins w:id="999" w:author="Stanley Mike-RMPE01" w:date="2017-05-16T12:45:00Z">
              <w:r>
                <w:t>24</w:t>
              </w:r>
            </w:ins>
            <w:ins w:id="1000" w:author="Stanley Mike-RMPE01" w:date="2017-05-16T12:43:00Z">
              <w:r w:rsidR="00597CD8">
                <w:t xml:space="preserve"> MHz</w:t>
              </w:r>
            </w:ins>
          </w:p>
        </w:tc>
        <w:tc>
          <w:tcPr>
            <w:tcW w:w="3437" w:type="dxa"/>
          </w:tcPr>
          <w:p w:rsidR="00597CD8" w:rsidRPr="00D50F72" w:rsidRDefault="00C83CFB" w:rsidP="00A96E2C">
            <w:pPr>
              <w:pStyle w:val="CellBody"/>
              <w:jc w:val="center"/>
              <w:rPr>
                <w:ins w:id="1001" w:author="Stanley Mike-RMPE01" w:date="2017-05-16T12:43:00Z"/>
              </w:rPr>
            </w:pPr>
            <w:ins w:id="1002" w:author="Stanley Mike-RMPE01" w:date="2017-05-22T13:11:00Z">
              <w:r>
                <w:t>12</w:t>
              </w:r>
            </w:ins>
            <w:ins w:id="1003" w:author="Stanley Mike-RMPE01" w:date="2017-05-16T12:43:00Z">
              <w:r w:rsidR="00597CD8">
                <w:t xml:space="preserve"> MHz</w:t>
              </w:r>
            </w:ins>
          </w:p>
        </w:tc>
      </w:tr>
      <w:tr w:rsidR="00A96E2C" w:rsidTr="00A96E2C">
        <w:trPr>
          <w:ins w:id="1004" w:author="Stanley Mike-RMPE01" w:date="2017-05-16T12:43:00Z"/>
        </w:trPr>
        <w:tc>
          <w:tcPr>
            <w:tcW w:w="3436" w:type="dxa"/>
          </w:tcPr>
          <w:p w:rsidR="00A96E2C" w:rsidRDefault="00A96E2C" w:rsidP="00A96E2C">
            <w:pPr>
              <w:pStyle w:val="CellBody"/>
              <w:rPr>
                <w:ins w:id="1005" w:author="Stanley Mike-RMPE01" w:date="2017-05-16T12:43:00Z"/>
              </w:rPr>
            </w:pPr>
            <w:ins w:id="1006" w:author="Stanley Mike-RMPE01" w:date="2017-05-16T12:43:00Z">
              <w:r>
                <w:t>RTOS</w:t>
              </w:r>
            </w:ins>
          </w:p>
        </w:tc>
        <w:tc>
          <w:tcPr>
            <w:tcW w:w="3437" w:type="dxa"/>
          </w:tcPr>
          <w:p w:rsidR="00A96E2C" w:rsidRDefault="00A96E2C" w:rsidP="00A96E2C">
            <w:pPr>
              <w:pStyle w:val="CellBody"/>
              <w:jc w:val="center"/>
              <w:rPr>
                <w:ins w:id="1007" w:author="Stanley Mike-RMPE01" w:date="2017-05-16T12:43:00Z"/>
              </w:rPr>
            </w:pPr>
            <w:ins w:id="1008" w:author="Stanley Mike-RMPE01" w:date="2017-05-16T12:43:00Z">
              <w:r>
                <w:t xml:space="preserve">None – Bare Metal Implementation used to measure </w:t>
              </w:r>
              <w:proofErr w:type="spellStart"/>
              <w:r>
                <w:t>parametrics</w:t>
              </w:r>
              <w:proofErr w:type="spellEnd"/>
            </w:ins>
          </w:p>
        </w:tc>
        <w:tc>
          <w:tcPr>
            <w:tcW w:w="3437" w:type="dxa"/>
          </w:tcPr>
          <w:p w:rsidR="00A96E2C" w:rsidRDefault="00A96E2C" w:rsidP="00A96E2C">
            <w:pPr>
              <w:pStyle w:val="CellBody"/>
              <w:jc w:val="center"/>
              <w:rPr>
                <w:ins w:id="1009" w:author="Stanley Mike-RMPE01" w:date="2017-05-16T12:43:00Z"/>
              </w:rPr>
            </w:pPr>
            <w:ins w:id="1010" w:author="Stanley Mike-RMPE01" w:date="2017-05-22T12:05:00Z">
              <w:r>
                <w:t>FreeRTOS</w:t>
              </w:r>
            </w:ins>
          </w:p>
        </w:tc>
      </w:tr>
      <w:tr w:rsidR="00597CD8" w:rsidTr="00A96E2C">
        <w:trPr>
          <w:ins w:id="1011" w:author="Stanley Mike-RMPE01" w:date="2017-05-16T12:43:00Z"/>
        </w:trPr>
        <w:tc>
          <w:tcPr>
            <w:tcW w:w="3436" w:type="dxa"/>
          </w:tcPr>
          <w:p w:rsidR="00597CD8" w:rsidRDefault="00597CD8" w:rsidP="00A96E2C">
            <w:pPr>
              <w:pStyle w:val="CellBody"/>
              <w:rPr>
                <w:ins w:id="1012" w:author="Stanley Mike-RMPE01" w:date="2017-05-16T12:43:00Z"/>
              </w:rPr>
            </w:pPr>
            <w:ins w:id="1013" w:author="Stanley Mike-RMPE01" w:date="2017-05-16T12:43:00Z">
              <w:r>
                <w:t>Compiler</w:t>
              </w:r>
            </w:ins>
          </w:p>
        </w:tc>
        <w:tc>
          <w:tcPr>
            <w:tcW w:w="6874" w:type="dxa"/>
            <w:gridSpan w:val="2"/>
          </w:tcPr>
          <w:p w:rsidR="00597CD8" w:rsidRDefault="00597CD8" w:rsidP="00A96E2C">
            <w:pPr>
              <w:pStyle w:val="CellBody"/>
              <w:jc w:val="center"/>
              <w:rPr>
                <w:ins w:id="1014" w:author="Stanley Mike-RMPE01" w:date="2017-05-16T12:43:00Z"/>
              </w:rPr>
            </w:pPr>
            <w:ins w:id="1015" w:author="Stanley Mike-RMPE01" w:date="2017-05-16T12:43:00Z">
              <w:r>
                <w:t>IAR, Optimization Level = High (Balanced)</w:t>
              </w:r>
            </w:ins>
          </w:p>
        </w:tc>
      </w:tr>
      <w:tr w:rsidR="00597CD8" w:rsidTr="00A96E2C">
        <w:trPr>
          <w:ins w:id="1016" w:author="Stanley Mike-RMPE01" w:date="2017-05-16T12:43:00Z"/>
        </w:trPr>
        <w:tc>
          <w:tcPr>
            <w:tcW w:w="3436" w:type="dxa"/>
          </w:tcPr>
          <w:p w:rsidR="00597CD8" w:rsidRDefault="00597CD8" w:rsidP="00A96E2C">
            <w:pPr>
              <w:pStyle w:val="CellBody"/>
              <w:rPr>
                <w:ins w:id="1017" w:author="Stanley Mike-RMPE01" w:date="2017-05-16T12:43:00Z"/>
                <w:rFonts w:eastAsia="Arial" w:cs="Arial"/>
                <w:szCs w:val="18"/>
              </w:rPr>
            </w:pPr>
            <w:ins w:id="1018" w:author="Stanley Mike-RMPE01" w:date="2017-05-16T12:43:00Z">
              <w:r>
                <w:t>Accelerometer</w:t>
              </w:r>
            </w:ins>
          </w:p>
        </w:tc>
        <w:tc>
          <w:tcPr>
            <w:tcW w:w="6874" w:type="dxa"/>
            <w:gridSpan w:val="2"/>
            <w:vMerge w:val="restart"/>
            <w:vAlign w:val="center"/>
          </w:tcPr>
          <w:p w:rsidR="00597CD8" w:rsidRDefault="00597CD8" w:rsidP="00A96E2C">
            <w:pPr>
              <w:pStyle w:val="CellBody"/>
              <w:jc w:val="center"/>
              <w:rPr>
                <w:ins w:id="1019" w:author="Stanley Mike-RMPE01" w:date="2017-05-16T12:43:00Z"/>
                <w:rFonts w:eastAsia="Arial" w:cs="Arial"/>
                <w:szCs w:val="18"/>
              </w:rPr>
            </w:pPr>
            <w:ins w:id="1020" w:author="Stanley Mike-RMPE01" w:date="2017-05-16T12:43:00Z">
              <w:r>
                <w:t>FXOS8700CQ</w:t>
              </w:r>
            </w:ins>
          </w:p>
        </w:tc>
      </w:tr>
      <w:tr w:rsidR="00597CD8" w:rsidTr="00A96E2C">
        <w:trPr>
          <w:ins w:id="1021" w:author="Stanley Mike-RMPE01" w:date="2017-05-16T12:43:00Z"/>
        </w:trPr>
        <w:tc>
          <w:tcPr>
            <w:tcW w:w="3436" w:type="dxa"/>
          </w:tcPr>
          <w:p w:rsidR="00597CD8" w:rsidRDefault="00597CD8" w:rsidP="00A96E2C">
            <w:pPr>
              <w:pStyle w:val="CellBody"/>
              <w:rPr>
                <w:ins w:id="1022" w:author="Stanley Mike-RMPE01" w:date="2017-05-16T12:43:00Z"/>
                <w:rFonts w:eastAsia="Arial" w:cs="Arial"/>
                <w:szCs w:val="18"/>
              </w:rPr>
            </w:pPr>
            <w:ins w:id="1023" w:author="Stanley Mike-RMPE01" w:date="2017-05-16T12:43:00Z">
              <w:r>
                <w:t>Magnetometer</w:t>
              </w:r>
            </w:ins>
          </w:p>
        </w:tc>
        <w:tc>
          <w:tcPr>
            <w:tcW w:w="6874" w:type="dxa"/>
            <w:gridSpan w:val="2"/>
            <w:vMerge/>
          </w:tcPr>
          <w:p w:rsidR="00597CD8" w:rsidRDefault="00597CD8" w:rsidP="00A96E2C">
            <w:pPr>
              <w:pStyle w:val="CellBody"/>
              <w:jc w:val="center"/>
              <w:rPr>
                <w:ins w:id="1024" w:author="Stanley Mike-RMPE01" w:date="2017-05-16T12:43:00Z"/>
              </w:rPr>
            </w:pPr>
          </w:p>
        </w:tc>
      </w:tr>
      <w:tr w:rsidR="00597CD8" w:rsidTr="00A96E2C">
        <w:trPr>
          <w:ins w:id="1025" w:author="Stanley Mike-RMPE01" w:date="2017-05-16T12:43:00Z"/>
        </w:trPr>
        <w:tc>
          <w:tcPr>
            <w:tcW w:w="3436" w:type="dxa"/>
          </w:tcPr>
          <w:p w:rsidR="00597CD8" w:rsidRDefault="00597CD8" w:rsidP="00A96E2C">
            <w:pPr>
              <w:pStyle w:val="CellBody"/>
              <w:rPr>
                <w:ins w:id="1026" w:author="Stanley Mike-RMPE01" w:date="2017-05-16T12:43:00Z"/>
                <w:rFonts w:eastAsia="Arial" w:cs="Arial"/>
                <w:szCs w:val="18"/>
              </w:rPr>
            </w:pPr>
            <w:ins w:id="1027" w:author="Stanley Mike-RMPE01" w:date="2017-05-16T12:43:00Z">
              <w:r>
                <w:t>Gyroscope</w:t>
              </w:r>
            </w:ins>
          </w:p>
        </w:tc>
        <w:tc>
          <w:tcPr>
            <w:tcW w:w="6874" w:type="dxa"/>
            <w:gridSpan w:val="2"/>
          </w:tcPr>
          <w:p w:rsidR="00597CD8" w:rsidRDefault="00943DCC" w:rsidP="00A96E2C">
            <w:pPr>
              <w:pStyle w:val="CellBody"/>
              <w:jc w:val="center"/>
              <w:rPr>
                <w:ins w:id="1028" w:author="Stanley Mike-RMPE01" w:date="2017-05-16T12:43:00Z"/>
                <w:rFonts w:eastAsia="Arial" w:cs="Arial"/>
                <w:szCs w:val="18"/>
              </w:rPr>
            </w:pPr>
            <w:ins w:id="1029" w:author="Stanley Mike-RMPE01" w:date="2017-05-16T12:43:00Z">
              <w:r>
                <w:t>FXAS21002</w:t>
              </w:r>
            </w:ins>
          </w:p>
        </w:tc>
      </w:tr>
      <w:tr w:rsidR="00387C5B" w:rsidTr="00A96E2C">
        <w:trPr>
          <w:ins w:id="1030" w:author="Stanley Mike-RMPE01" w:date="2017-05-16T12:43:00Z"/>
        </w:trPr>
        <w:tc>
          <w:tcPr>
            <w:tcW w:w="3436" w:type="dxa"/>
          </w:tcPr>
          <w:p w:rsidR="00387C5B" w:rsidRDefault="00387C5B" w:rsidP="00A96E2C">
            <w:pPr>
              <w:pStyle w:val="CellBody"/>
              <w:rPr>
                <w:ins w:id="1031" w:author="Stanley Mike-RMPE01" w:date="2017-05-16T12:43:00Z"/>
                <w:rFonts w:eastAsia="Arial" w:cs="Arial"/>
                <w:szCs w:val="18"/>
              </w:rPr>
            </w:pPr>
            <w:ins w:id="1032" w:author="Stanley Mike-RMPE01" w:date="2017-05-16T12:43:00Z">
              <w:r>
                <w:t>Accelerometer Sampling Rate</w:t>
              </w:r>
            </w:ins>
          </w:p>
        </w:tc>
        <w:tc>
          <w:tcPr>
            <w:tcW w:w="3437" w:type="dxa"/>
          </w:tcPr>
          <w:p w:rsidR="00387C5B" w:rsidRPr="00387C5B" w:rsidRDefault="00387C5B">
            <w:pPr>
              <w:pStyle w:val="CellBody"/>
              <w:jc w:val="center"/>
              <w:rPr>
                <w:ins w:id="1033" w:author="Stanley Mike-RMPE01" w:date="2017-05-16T12:43:00Z"/>
                <w:rFonts w:eastAsia="Arial" w:cs="Arial"/>
                <w:szCs w:val="18"/>
                <w:rPrChange w:id="1034" w:author="Stanley Mike-RMPE01" w:date="2017-05-16T13:11:00Z">
                  <w:rPr>
                    <w:ins w:id="1035" w:author="Stanley Mike-RMPE01" w:date="2017-05-16T12:43:00Z"/>
                  </w:rPr>
                </w:rPrChange>
              </w:rPr>
            </w:pPr>
            <w:ins w:id="1036" w:author="Stanley Mike-RMPE01" w:date="2017-05-16T12:43:00Z">
              <w:r>
                <w:t>200 Hz</w:t>
              </w:r>
            </w:ins>
          </w:p>
        </w:tc>
        <w:tc>
          <w:tcPr>
            <w:tcW w:w="3437" w:type="dxa"/>
          </w:tcPr>
          <w:p w:rsidR="00387C5B" w:rsidRDefault="00387C5B" w:rsidP="00A96E2C">
            <w:pPr>
              <w:pStyle w:val="CellBody"/>
              <w:jc w:val="center"/>
              <w:rPr>
                <w:ins w:id="1037" w:author="Stanley Mike-RMPE01" w:date="2017-05-16T12:43:00Z"/>
                <w:rFonts w:eastAsia="Arial" w:cs="Arial"/>
                <w:szCs w:val="18"/>
              </w:rPr>
            </w:pPr>
            <w:ins w:id="1038" w:author="Stanley Mike-RMPE01" w:date="2017-05-16T13:11:00Z">
              <w:r>
                <w:t>200 Hz</w:t>
              </w:r>
            </w:ins>
          </w:p>
        </w:tc>
      </w:tr>
      <w:tr w:rsidR="00387C5B" w:rsidTr="00A96E2C">
        <w:trPr>
          <w:ins w:id="1039" w:author="Stanley Mike-RMPE01" w:date="2017-05-16T12:43:00Z"/>
        </w:trPr>
        <w:tc>
          <w:tcPr>
            <w:tcW w:w="3436" w:type="dxa"/>
          </w:tcPr>
          <w:p w:rsidR="00387C5B" w:rsidRDefault="00387C5B" w:rsidP="00A96E2C">
            <w:pPr>
              <w:pStyle w:val="CellBody"/>
              <w:rPr>
                <w:ins w:id="1040" w:author="Stanley Mike-RMPE01" w:date="2017-05-16T12:43:00Z"/>
              </w:rPr>
            </w:pPr>
            <w:ins w:id="1041" w:author="Stanley Mike-RMPE01" w:date="2017-05-16T12:43:00Z">
              <w:r>
                <w:t>Magnetometer Sampling Rate</w:t>
              </w:r>
            </w:ins>
          </w:p>
        </w:tc>
        <w:tc>
          <w:tcPr>
            <w:tcW w:w="3437" w:type="dxa"/>
          </w:tcPr>
          <w:p w:rsidR="00387C5B" w:rsidRDefault="00387C5B" w:rsidP="00A96E2C">
            <w:pPr>
              <w:pStyle w:val="CellBody"/>
              <w:jc w:val="center"/>
              <w:rPr>
                <w:ins w:id="1042" w:author="Stanley Mike-RMPE01" w:date="2017-05-16T12:43:00Z"/>
              </w:rPr>
            </w:pPr>
            <w:ins w:id="1043" w:author="Stanley Mike-RMPE01" w:date="2017-05-16T13:11:00Z">
              <w:r>
                <w:t>200 Hz</w:t>
              </w:r>
            </w:ins>
          </w:p>
        </w:tc>
        <w:tc>
          <w:tcPr>
            <w:tcW w:w="3437" w:type="dxa"/>
          </w:tcPr>
          <w:p w:rsidR="00387C5B" w:rsidRDefault="00387C5B" w:rsidP="00A96E2C">
            <w:pPr>
              <w:pStyle w:val="CellBody"/>
              <w:jc w:val="center"/>
              <w:rPr>
                <w:ins w:id="1044" w:author="Stanley Mike-RMPE01" w:date="2017-05-16T12:43:00Z"/>
              </w:rPr>
            </w:pPr>
            <w:ins w:id="1045" w:author="Stanley Mike-RMPE01" w:date="2017-05-16T13:11:00Z">
              <w:r>
                <w:t>200 Hz</w:t>
              </w:r>
            </w:ins>
          </w:p>
        </w:tc>
      </w:tr>
      <w:tr w:rsidR="00387C5B" w:rsidTr="00A96E2C">
        <w:trPr>
          <w:ins w:id="1046" w:author="Stanley Mike-RMPE01" w:date="2017-05-16T12:43:00Z"/>
        </w:trPr>
        <w:tc>
          <w:tcPr>
            <w:tcW w:w="3436" w:type="dxa"/>
          </w:tcPr>
          <w:p w:rsidR="00387C5B" w:rsidRDefault="00387C5B" w:rsidP="00A96E2C">
            <w:pPr>
              <w:pStyle w:val="CellBody"/>
              <w:rPr>
                <w:ins w:id="1047" w:author="Stanley Mike-RMPE01" w:date="2017-05-16T12:43:00Z"/>
              </w:rPr>
            </w:pPr>
            <w:ins w:id="1048" w:author="Stanley Mike-RMPE01" w:date="2017-05-16T12:43:00Z">
              <w:r>
                <w:t>Gyroscope Sampling Rate</w:t>
              </w:r>
            </w:ins>
          </w:p>
        </w:tc>
        <w:tc>
          <w:tcPr>
            <w:tcW w:w="3437" w:type="dxa"/>
          </w:tcPr>
          <w:p w:rsidR="00387C5B" w:rsidRDefault="00A96E2C" w:rsidP="00A96E2C">
            <w:pPr>
              <w:pStyle w:val="CellBody"/>
              <w:jc w:val="center"/>
              <w:rPr>
                <w:ins w:id="1049" w:author="Stanley Mike-RMPE01" w:date="2017-05-16T12:43:00Z"/>
              </w:rPr>
            </w:pPr>
            <w:ins w:id="1050" w:author="Stanley Mike-RMPE01" w:date="2017-05-22T12:03:00Z">
              <w:r>
                <w:t>2</w:t>
              </w:r>
            </w:ins>
            <w:ins w:id="1051" w:author="Stanley Mike-RMPE01" w:date="2017-05-16T13:12:00Z">
              <w:r w:rsidR="00387C5B">
                <w:t>00 Hz</w:t>
              </w:r>
            </w:ins>
          </w:p>
        </w:tc>
        <w:tc>
          <w:tcPr>
            <w:tcW w:w="3437" w:type="dxa"/>
          </w:tcPr>
          <w:p w:rsidR="00387C5B" w:rsidRDefault="00387C5B" w:rsidP="00A96E2C">
            <w:pPr>
              <w:pStyle w:val="CellBody"/>
              <w:jc w:val="center"/>
              <w:rPr>
                <w:ins w:id="1052" w:author="Stanley Mike-RMPE01" w:date="2017-05-16T12:43:00Z"/>
              </w:rPr>
            </w:pPr>
            <w:ins w:id="1053" w:author="Stanley Mike-RMPE01" w:date="2017-05-16T13:11:00Z">
              <w:r>
                <w:t>400 Hz</w:t>
              </w:r>
            </w:ins>
          </w:p>
        </w:tc>
      </w:tr>
      <w:tr w:rsidR="00387C5B" w:rsidTr="00A96E2C">
        <w:trPr>
          <w:ins w:id="1054" w:author="Stanley Mike-RMPE01" w:date="2017-05-16T12:43:00Z"/>
        </w:trPr>
        <w:tc>
          <w:tcPr>
            <w:tcW w:w="3436" w:type="dxa"/>
          </w:tcPr>
          <w:p w:rsidR="00387C5B" w:rsidRDefault="00387C5B" w:rsidP="00A96E2C">
            <w:pPr>
              <w:pStyle w:val="CellBody"/>
              <w:rPr>
                <w:ins w:id="1055" w:author="Stanley Mike-RMPE01" w:date="2017-05-16T12:43:00Z"/>
                <w:rFonts w:eastAsia="Arial" w:cs="Arial"/>
                <w:szCs w:val="18"/>
              </w:rPr>
            </w:pPr>
            <w:ins w:id="1056" w:author="Stanley Mike-RMPE01" w:date="2017-05-16T12:43:00Z">
              <w:r>
                <w:t>Fusion Rate</w:t>
              </w:r>
            </w:ins>
          </w:p>
        </w:tc>
        <w:tc>
          <w:tcPr>
            <w:tcW w:w="3437" w:type="dxa"/>
          </w:tcPr>
          <w:p w:rsidR="00387C5B" w:rsidRDefault="00387C5B" w:rsidP="00A96E2C">
            <w:pPr>
              <w:pStyle w:val="CellBody"/>
              <w:jc w:val="center"/>
              <w:rPr>
                <w:ins w:id="1057" w:author="Stanley Mike-RMPE01" w:date="2017-05-16T12:43:00Z"/>
                <w:rFonts w:eastAsia="Arial" w:cs="Arial"/>
                <w:szCs w:val="18"/>
              </w:rPr>
            </w:pPr>
            <w:ins w:id="1058" w:author="Stanley Mike-RMPE01" w:date="2017-05-16T13:12:00Z">
              <w:r>
                <w:rPr>
                  <w:rFonts w:eastAsia="Arial" w:cs="Arial"/>
                  <w:szCs w:val="18"/>
                </w:rPr>
                <w:t>25 Hz</w:t>
              </w:r>
            </w:ins>
          </w:p>
        </w:tc>
        <w:tc>
          <w:tcPr>
            <w:tcW w:w="3437" w:type="dxa"/>
          </w:tcPr>
          <w:p w:rsidR="00387C5B" w:rsidRDefault="00387C5B" w:rsidP="00A96E2C">
            <w:pPr>
              <w:pStyle w:val="CellBody"/>
              <w:jc w:val="center"/>
              <w:rPr>
                <w:ins w:id="1059" w:author="Stanley Mike-RMPE01" w:date="2017-05-16T12:43:00Z"/>
                <w:rFonts w:eastAsia="Arial" w:cs="Arial"/>
                <w:szCs w:val="18"/>
              </w:rPr>
            </w:pPr>
            <w:ins w:id="1060" w:author="Stanley Mike-RMPE01" w:date="2017-05-16T13:11:00Z">
              <w:r>
                <w:rPr>
                  <w:rFonts w:eastAsia="Arial" w:cs="Arial"/>
                  <w:szCs w:val="18"/>
                </w:rPr>
                <w:t>40 Hz</w:t>
              </w:r>
            </w:ins>
          </w:p>
        </w:tc>
      </w:tr>
      <w:tr w:rsidR="00597CD8" w:rsidTr="00A96E2C">
        <w:trPr>
          <w:ins w:id="1061" w:author="Stanley Mike-RMPE01" w:date="2017-05-16T12:43:00Z"/>
        </w:trPr>
        <w:tc>
          <w:tcPr>
            <w:tcW w:w="3436" w:type="dxa"/>
          </w:tcPr>
          <w:p w:rsidR="00597CD8" w:rsidRDefault="00597CD8" w:rsidP="00A96E2C">
            <w:pPr>
              <w:pStyle w:val="CellBody"/>
              <w:rPr>
                <w:ins w:id="1062" w:author="Stanley Mike-RMPE01" w:date="2017-05-16T12:43:00Z"/>
                <w:rFonts w:eastAsia="Arial" w:cs="Arial"/>
                <w:szCs w:val="18"/>
              </w:rPr>
            </w:pPr>
            <w:ins w:id="1063" w:author="Stanley Mike-RMPE01" w:date="2017-05-16T12:43:00Z">
              <w:r>
                <w:t>Magnetic Calibration</w:t>
              </w:r>
            </w:ins>
          </w:p>
        </w:tc>
        <w:tc>
          <w:tcPr>
            <w:tcW w:w="6874" w:type="dxa"/>
            <w:gridSpan w:val="2"/>
          </w:tcPr>
          <w:p w:rsidR="00597CD8" w:rsidRDefault="00597CD8" w:rsidP="00A96E2C">
            <w:pPr>
              <w:pStyle w:val="CellBody"/>
              <w:jc w:val="center"/>
              <w:rPr>
                <w:ins w:id="1064" w:author="Stanley Mike-RMPE01" w:date="2017-05-16T12:43:00Z"/>
                <w:rFonts w:eastAsia="Arial" w:cs="Arial"/>
                <w:szCs w:val="18"/>
              </w:rPr>
            </w:pPr>
            <w:ins w:id="1065" w:author="Stanley Mike-RMPE01" w:date="2017-05-16T12:43:00Z">
              <w:r>
                <w:t>Serialized to run as part of the fusion loop</w:t>
              </w:r>
            </w:ins>
          </w:p>
        </w:tc>
      </w:tr>
    </w:tbl>
    <w:p w:rsidR="00597CD8" w:rsidRDefault="00597CD8" w:rsidP="00597CD8">
      <w:pPr>
        <w:pStyle w:val="TableAnchor"/>
        <w:rPr>
          <w:ins w:id="1066" w:author="Stanley Mike-RMPE01" w:date="2017-05-16T12:43:00Z"/>
          <w:rFonts w:eastAsia="Arial"/>
        </w:rPr>
      </w:pPr>
    </w:p>
    <w:p w:rsidR="00184954" w:rsidRDefault="00184954" w:rsidP="00184954">
      <w:pPr>
        <w:pStyle w:val="TableAnchor"/>
        <w:rPr>
          <w:rFonts w:eastAsia="Arial"/>
        </w:rPr>
      </w:pPr>
    </w:p>
    <w:p w:rsidR="00D64CEE" w:rsidRDefault="00D64CEE" w:rsidP="00D64CEE">
      <w:pPr>
        <w:pStyle w:val="Heading3"/>
        <w:rPr>
          <w:ins w:id="1067" w:author="Stanley Mike-RMPE01" w:date="2017-05-22T13:12:00Z"/>
        </w:rPr>
      </w:pPr>
      <w:bookmarkStart w:id="1068" w:name="_Toc483482749"/>
      <w:r>
        <w:t>Results</w:t>
      </w:r>
      <w:bookmarkEnd w:id="1068"/>
    </w:p>
    <w:p w:rsidR="00A0560C" w:rsidRPr="002E0BB9" w:rsidRDefault="00A0560C">
      <w:pPr>
        <w:pStyle w:val="Heading4"/>
        <w:pPrChange w:id="1069" w:author="Stanley Mike-RMPE01" w:date="2017-05-22T13:13:00Z">
          <w:pPr>
            <w:pStyle w:val="Heading3"/>
          </w:pPr>
        </w:pPrChange>
      </w:pPr>
      <w:ins w:id="1070" w:author="Stanley Mike-RMPE01" w:date="2017-05-22T13:13:00Z">
        <w:r w:rsidRPr="002E0BB9">
          <w:t>Normal Operating Mode</w:t>
        </w:r>
      </w:ins>
    </w:p>
    <w:p w:rsidR="000847F5" w:rsidRPr="00184954" w:rsidRDefault="007326AC" w:rsidP="00FC7B68">
      <w:pPr>
        <w:pStyle w:val="Body"/>
      </w:pPr>
      <w:r>
        <w:t xml:space="preserve">The parameters in </w:t>
      </w:r>
      <w:r w:rsidR="00184954">
        <w:t>tables that follow</w:t>
      </w:r>
      <w:r>
        <w:t xml:space="preserve"> are measured using the configurations defined in</w:t>
      </w:r>
      <w:r w:rsidR="005B703D">
        <w:t xml:space="preserve"> </w:t>
      </w:r>
      <w:del w:id="1071" w:author="Stanley Mike-RMPE01" w:date="2017-05-22T14:13:00Z">
        <w:r w:rsidR="00F06248" w:rsidDel="00526060">
          <w:delText>Ta</w:delText>
        </w:r>
        <w:r w:rsidR="005B703D" w:rsidDel="00526060">
          <w:delText xml:space="preserve">ble </w:delText>
        </w:r>
        <w:r w:rsidR="00F06248" w:rsidDel="00526060">
          <w:delText xml:space="preserve">6 </w:delText>
        </w:r>
        <w:r w:rsidR="00184954" w:rsidDel="00526060">
          <w:delText>above</w:delText>
        </w:r>
      </w:del>
      <w:ins w:id="1072" w:author="Stanley Mike-RMPE01" w:date="2017-05-22T14:13:00Z">
        <w:r w:rsidR="00526060">
          <w:t>the previous section</w:t>
        </w:r>
      </w:ins>
      <w:r w:rsidR="002E7E90">
        <w:t xml:space="preserve">. </w:t>
      </w:r>
      <w:r w:rsidR="00DF5876">
        <w:t>Numbers that follow do not include power consumed by sensor sampling or signal conditioning.</w:t>
      </w:r>
      <w:r w:rsidR="00CA48AB">
        <w:t xml:space="preserve"> </w:t>
      </w:r>
      <w:r w:rsidR="00DF5876">
        <w:t>They reflect only the core fusion algorithm itself.</w:t>
      </w:r>
    </w:p>
    <w:p w:rsidR="007326AC" w:rsidRDefault="007A4B7E" w:rsidP="004C369F">
      <w:pPr>
        <w:pStyle w:val="Body"/>
        <w:rPr>
          <w:rFonts w:eastAsia="Arial"/>
        </w:rPr>
      </w:pPr>
      <w:ins w:id="1073" w:author="Stanley Mike-RMPE01" w:date="2017-05-22T13:36:00Z">
        <w:r>
          <w:t>The following t</w:t>
        </w:r>
      </w:ins>
      <w:del w:id="1074" w:author="Stanley Mike-RMPE01" w:date="2017-05-22T13:36:00Z">
        <w:r w:rsidR="004C369F" w:rsidDel="007A4B7E">
          <w:delText>T</w:delText>
        </w:r>
      </w:del>
      <w:r w:rsidR="004C369F">
        <w:t xml:space="preserve">ables </w:t>
      </w:r>
      <w:ins w:id="1075" w:author="Stanley Mike-RMPE01" w:date="2017-05-22T13:36:00Z">
        <w:r>
          <w:t xml:space="preserve">were </w:t>
        </w:r>
      </w:ins>
      <w:del w:id="1076" w:author="Stanley Mike-RMPE01" w:date="2017-05-22T13:36:00Z">
        <w:r w:rsidR="00324C5F" w:rsidDel="007A4B7E">
          <w:delText>8</w:delText>
        </w:r>
        <w:r w:rsidR="004C369F" w:rsidDel="007A4B7E">
          <w:delText xml:space="preserve"> and </w:delText>
        </w:r>
        <w:r w:rsidR="00324C5F" w:rsidDel="007A4B7E">
          <w:delText>9</w:delText>
        </w:r>
        <w:r w:rsidR="004C369F" w:rsidDel="007A4B7E">
          <w:delText xml:space="preserve"> were</w:delText>
        </w:r>
        <w:r w:rsidR="007326AC" w:rsidDel="007A4B7E">
          <w:delText xml:space="preserve"> developed</w:delText>
        </w:r>
      </w:del>
      <w:ins w:id="1077" w:author="Stanley Mike-RMPE01" w:date="2017-05-22T13:36:00Z">
        <w:r>
          <w:t>computed</w:t>
        </w:r>
      </w:ins>
      <w:r w:rsidR="007326AC">
        <w:t xml:space="preserve"> using </w:t>
      </w:r>
      <w:r w:rsidR="00184954">
        <w:t xml:space="preserve">Version </w:t>
      </w:r>
      <w:r w:rsidR="005B703D">
        <w:t>7</w:t>
      </w:r>
      <w:r w:rsidR="004C369F">
        <w:t>.</w:t>
      </w:r>
      <w:del w:id="1078" w:author="Stanley Mike-RMPE01" w:date="2017-05-22T13:12:00Z">
        <w:r w:rsidR="004C369F" w:rsidDel="00A0560C">
          <w:delText>00</w:delText>
        </w:r>
        <w:r w:rsidR="007326AC" w:rsidDel="00A0560C">
          <w:delText xml:space="preserve"> </w:delText>
        </w:r>
      </w:del>
      <w:ins w:id="1079" w:author="Stanley Mike-RMPE01" w:date="2017-05-22T13:12:00Z">
        <w:r w:rsidR="00A0560C">
          <w:t xml:space="preserve">20 </w:t>
        </w:r>
      </w:ins>
      <w:r w:rsidR="007326AC">
        <w:t>of the Sensor Fusion Library.</w:t>
      </w:r>
    </w:p>
    <w:p w:rsidR="007326AC" w:rsidRPr="00FC7B68" w:rsidRDefault="00CA48E4">
      <w:pPr>
        <w:pStyle w:val="Caption"/>
        <w:rPr>
          <w:noProof/>
        </w:rPr>
        <w:pPrChange w:id="1080" w:author="Stanley Mike-RMPE01" w:date="2017-05-25T08:11:00Z">
          <w:pPr>
            <w:pStyle w:val="TableTitle"/>
          </w:pPr>
        </w:pPrChange>
      </w:pPr>
      <w:ins w:id="1081" w:author="Stanley Mike-RMPE01" w:date="2017-05-24T08:58:00Z">
        <w:r>
          <w:t xml:space="preserve">Table </w:t>
        </w:r>
        <w:r>
          <w:fldChar w:fldCharType="begin"/>
        </w:r>
        <w:r>
          <w:instrText xml:space="preserve"> SEQ Table \* ARABIC </w:instrText>
        </w:r>
        <w:r>
          <w:fldChar w:fldCharType="separate"/>
        </w:r>
      </w:ins>
      <w:ins w:id="1082" w:author="Stanley Mike-RMPE01" w:date="2017-05-27T12:25:00Z">
        <w:r w:rsidR="006C3433">
          <w:rPr>
            <w:noProof/>
          </w:rPr>
          <w:t>9</w:t>
        </w:r>
      </w:ins>
      <w:ins w:id="1083" w:author="Stanley Mike-RMPE01" w:date="2017-05-24T08:58:00Z">
        <w:r>
          <w:fldChar w:fldCharType="end"/>
        </w:r>
      </w:ins>
      <w:ins w:id="1084" w:author="Stanley Mike-RMPE01" w:date="2017-05-25T13:27:00Z">
        <w:r w:rsidR="00DB06B5">
          <w:t>:</w:t>
        </w:r>
      </w:ins>
      <w:ins w:id="1085" w:author="Stanley Mike-RMPE01" w:date="2017-05-24T08:58:00Z">
        <w:r>
          <w:rPr>
            <w:noProof/>
          </w:rPr>
          <w:t xml:space="preserve"> </w:t>
        </w:r>
      </w:ins>
      <w:del w:id="1086" w:author="Stanley Mike-RMPE01" w:date="2017-05-24T08:58:00Z">
        <w:r w:rsidR="001B1E24" w:rsidRPr="00FC7B68" w:rsidDel="00CA48E4">
          <w:delText xml:space="preserve">Table </w:delText>
        </w:r>
        <w:r w:rsidR="00324C5F" w:rsidDel="00CA48E4">
          <w:delText>8</w:delText>
        </w:r>
        <w:r w:rsidR="001B1E24" w:rsidRPr="00FC7B68" w:rsidDel="00CA48E4">
          <w:delText xml:space="preserve">. </w:delText>
        </w:r>
      </w:del>
      <w:r w:rsidR="004C369F">
        <w:t>Typical I</w:t>
      </w:r>
      <w:r w:rsidR="004C369F" w:rsidRPr="004C369F">
        <w:rPr>
          <w:vertAlign w:val="subscript"/>
        </w:rPr>
        <w:t>DD</w:t>
      </w:r>
      <w:r w:rsidR="007326AC" w:rsidRPr="00FC7B68">
        <w:t xml:space="preserve"> </w:t>
      </w:r>
      <w:r w:rsidR="00184954">
        <w:t>Executing on</w:t>
      </w:r>
      <w:r w:rsidR="007326AC" w:rsidRPr="00FC7B68">
        <w:t xml:space="preserve"> FRDM-</w:t>
      </w:r>
      <w:r w:rsidR="005B703D">
        <w:t>K22F</w:t>
      </w:r>
    </w:p>
    <w:tbl>
      <w:tblPr>
        <w:tblStyle w:val="Freescale2"/>
        <w:tblW w:w="10165" w:type="dxa"/>
        <w:tblLayout w:type="fixed"/>
        <w:tblLook w:val="0620" w:firstRow="1" w:lastRow="0" w:firstColumn="0" w:lastColumn="0" w:noHBand="1" w:noVBand="1"/>
      </w:tblPr>
      <w:tblGrid>
        <w:gridCol w:w="3240"/>
        <w:gridCol w:w="3240"/>
        <w:gridCol w:w="3685"/>
        <w:tblGridChange w:id="1087">
          <w:tblGrid>
            <w:gridCol w:w="3240"/>
            <w:gridCol w:w="3240"/>
            <w:gridCol w:w="3685"/>
          </w:tblGrid>
        </w:tblGridChange>
      </w:tblGrid>
      <w:tr w:rsidR="007326AC" w:rsidTr="00AA6B67">
        <w:trPr>
          <w:cnfStyle w:val="100000000000" w:firstRow="1" w:lastRow="0" w:firstColumn="0" w:lastColumn="0" w:oddVBand="0" w:evenVBand="0" w:oddHBand="0" w:evenHBand="0" w:firstRowFirstColumn="0" w:firstRowLastColumn="0" w:lastRowFirstColumn="0" w:lastRowLastColumn="0"/>
          <w:tblHeader/>
        </w:trPr>
        <w:tc>
          <w:tcPr>
            <w:tcW w:w="3240" w:type="dxa"/>
          </w:tcPr>
          <w:p w:rsidR="007326AC" w:rsidRDefault="007326AC" w:rsidP="00830AE3">
            <w:pPr>
              <w:pStyle w:val="CellBody"/>
              <w:keepNext/>
              <w:rPr>
                <w:rFonts w:eastAsia="Arial" w:cs="Arial"/>
                <w:szCs w:val="18"/>
              </w:rPr>
            </w:pPr>
            <w:r>
              <w:t>Function</w:t>
            </w:r>
          </w:p>
        </w:tc>
        <w:tc>
          <w:tcPr>
            <w:tcW w:w="3240" w:type="dxa"/>
          </w:tcPr>
          <w:p w:rsidR="007326AC" w:rsidRDefault="007326AC" w:rsidP="00776FCA">
            <w:pPr>
              <w:pStyle w:val="CellBody"/>
              <w:rPr>
                <w:rFonts w:eastAsia="Arial" w:cs="Arial"/>
                <w:szCs w:val="18"/>
              </w:rPr>
            </w:pPr>
            <w:r>
              <w:t>Fusion</w:t>
            </w:r>
            <w:r>
              <w:rPr>
                <w:spacing w:val="1"/>
              </w:rPr>
              <w:t xml:space="preserve"> </w:t>
            </w:r>
            <w:r>
              <w:rPr>
                <w:spacing w:val="-1"/>
              </w:rPr>
              <w:t>I</w:t>
            </w:r>
            <w:r w:rsidR="00776FCA">
              <w:rPr>
                <w:spacing w:val="-1"/>
                <w:position w:val="-3"/>
                <w:sz w:val="13"/>
              </w:rPr>
              <w:t>DD</w:t>
            </w:r>
            <w:r>
              <w:rPr>
                <w:spacing w:val="14"/>
                <w:position w:val="-3"/>
                <w:sz w:val="13"/>
              </w:rPr>
              <w:t xml:space="preserve"> </w:t>
            </w:r>
            <w:r>
              <w:t>@</w:t>
            </w:r>
            <w:r>
              <w:rPr>
                <w:spacing w:val="1"/>
              </w:rPr>
              <w:t xml:space="preserve"> </w:t>
            </w:r>
            <w:r w:rsidR="005B703D">
              <w:t>40</w:t>
            </w:r>
            <w:r w:rsidR="00977DD7">
              <w:t xml:space="preserve"> </w:t>
            </w:r>
            <w:r>
              <w:t>Hz</w:t>
            </w:r>
            <w:r>
              <w:rPr>
                <w:spacing w:val="1"/>
              </w:rPr>
              <w:t xml:space="preserve"> </w:t>
            </w:r>
            <w:r>
              <w:t>rate</w:t>
            </w:r>
            <w:r w:rsidR="004C369F">
              <w:t xml:space="preserve"> (</w:t>
            </w:r>
            <w:r w:rsidR="00812B2C">
              <w:t>m</w:t>
            </w:r>
            <w:r w:rsidR="004C369F">
              <w:t>A)</w:t>
            </w:r>
          </w:p>
        </w:tc>
        <w:tc>
          <w:tcPr>
            <w:tcW w:w="3685" w:type="dxa"/>
          </w:tcPr>
          <w:p w:rsidR="007326AC" w:rsidRDefault="007326AC" w:rsidP="00776FCA">
            <w:pPr>
              <w:pStyle w:val="CellBody"/>
              <w:rPr>
                <w:rFonts w:eastAsia="Arial" w:cs="Arial"/>
                <w:szCs w:val="18"/>
              </w:rPr>
            </w:pPr>
            <w:r>
              <w:t>Fusion</w:t>
            </w:r>
            <w:r>
              <w:rPr>
                <w:spacing w:val="2"/>
              </w:rPr>
              <w:t xml:space="preserve"> </w:t>
            </w:r>
            <w:r>
              <w:t>I</w:t>
            </w:r>
            <w:r w:rsidR="00776FCA">
              <w:rPr>
                <w:position w:val="-3"/>
                <w:sz w:val="13"/>
              </w:rPr>
              <w:t>DD</w:t>
            </w:r>
            <w:r>
              <w:rPr>
                <w:spacing w:val="15"/>
                <w:position w:val="-3"/>
                <w:sz w:val="13"/>
              </w:rPr>
              <w:t xml:space="preserve"> </w:t>
            </w:r>
            <w:r>
              <w:t>/</w:t>
            </w:r>
            <w:r w:rsidR="004C369F">
              <w:t xml:space="preserve"> </w:t>
            </w:r>
            <w:r>
              <w:t>Hz</w:t>
            </w:r>
            <w:r w:rsidR="004C369F">
              <w:t xml:space="preserve"> (</w:t>
            </w:r>
            <w:r w:rsidR="005B703D">
              <w:sym w:font="Symbol" w:char="F06D"/>
            </w:r>
            <w:r w:rsidR="004C369F">
              <w:t>A)</w:t>
            </w:r>
          </w:p>
        </w:tc>
      </w:tr>
      <w:tr w:rsidR="00C0112F" w:rsidTr="00CA48E4">
        <w:tblPrEx>
          <w:tblW w:w="10165" w:type="dxa"/>
          <w:tblLayout w:type="fixed"/>
          <w:tblLook w:val="0620" w:firstRow="1" w:lastRow="0" w:firstColumn="0" w:lastColumn="0" w:noHBand="1" w:noVBand="1"/>
          <w:tblPrExChange w:id="1088" w:author="Stanley Mike-RMPE01" w:date="2017-05-22T13:19:00Z">
            <w:tblPrEx>
              <w:tblW w:w="10165" w:type="dxa"/>
              <w:tblLayout w:type="fixed"/>
              <w:tblLook w:val="0620" w:firstRow="1" w:lastRow="0" w:firstColumn="0" w:lastColumn="0" w:noHBand="1" w:noVBand="1"/>
            </w:tblPrEx>
          </w:tblPrExChange>
        </w:tblPrEx>
        <w:trPr>
          <w:ins w:id="1089" w:author="Stanley Mike-RMPE01" w:date="2017-05-22T13:17:00Z"/>
        </w:trPr>
        <w:tc>
          <w:tcPr>
            <w:tcW w:w="0" w:type="dxa"/>
            <w:tcPrChange w:id="1090" w:author="Stanley Mike-RMPE01" w:date="2017-05-22T13:19:00Z">
              <w:tcPr>
                <w:tcW w:w="3240" w:type="dxa"/>
              </w:tcPr>
            </w:tcPrChange>
          </w:tcPr>
          <w:p w:rsidR="00C0112F" w:rsidRPr="002A2E8F" w:rsidRDefault="00C0112F" w:rsidP="002A2E8F">
            <w:pPr>
              <w:pStyle w:val="CellBody"/>
              <w:jc w:val="center"/>
              <w:rPr>
                <w:ins w:id="1091" w:author="Stanley Mike-RMPE01" w:date="2017-05-22T13:17:00Z"/>
                <w:rFonts w:asciiTheme="minorHAnsi" w:hAnsiTheme="minorHAnsi" w:cstheme="minorHAnsi"/>
                <w:szCs w:val="18"/>
              </w:rPr>
            </w:pPr>
            <w:ins w:id="1092" w:author="Stanley Mike-RMPE01" w:date="2017-05-22T13:17:00Z">
              <w:r>
                <w:rPr>
                  <w:rFonts w:asciiTheme="minorHAnsi" w:hAnsiTheme="minorHAnsi" w:cstheme="minorHAnsi"/>
                  <w:szCs w:val="18"/>
                </w:rPr>
                <w:t>Total Project IDD</w:t>
              </w:r>
            </w:ins>
            <w:ins w:id="1093" w:author="Stanley Mike-RMPE01" w:date="2017-05-22T13:19:00Z">
              <w:r>
                <w:rPr>
                  <w:rFonts w:asciiTheme="minorHAnsi" w:hAnsiTheme="minorHAnsi" w:cstheme="minorHAnsi"/>
                  <w:szCs w:val="18"/>
                </w:rPr>
                <w:t xml:space="preserve"> </w:t>
              </w:r>
            </w:ins>
            <w:ins w:id="1094" w:author="Stanley Mike-RMPE01" w:date="2017-05-22T14:13:00Z">
              <w:r w:rsidR="00526060">
                <w:rPr>
                  <w:rFonts w:asciiTheme="minorHAnsi" w:hAnsiTheme="minorHAnsi" w:cstheme="minorHAnsi"/>
                  <w:szCs w:val="18"/>
                </w:rPr>
                <w:t>(measured)</w:t>
              </w:r>
            </w:ins>
          </w:p>
        </w:tc>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095" w:author="Stanley Mike-RMPE01" w:date="2017-05-22T13:19:00Z">
              <w:tcPr>
                <w:tcW w:w="3240"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rsidR="00C0112F" w:rsidDel="00C0112F" w:rsidRDefault="00C0112F" w:rsidP="002A2E8F">
            <w:pPr>
              <w:pStyle w:val="CellBody"/>
              <w:jc w:val="center"/>
              <w:rPr>
                <w:ins w:id="1096" w:author="Stanley Mike-RMPE01" w:date="2017-05-22T13:17:00Z"/>
                <w:rFonts w:asciiTheme="minorHAnsi" w:hAnsiTheme="minorHAnsi" w:cstheme="minorHAnsi"/>
                <w:color w:val="000000"/>
                <w:szCs w:val="18"/>
              </w:rPr>
            </w:pPr>
            <w:ins w:id="1097" w:author="Stanley Mike-RMPE01" w:date="2017-05-22T13:18:00Z">
              <w:r>
                <w:rPr>
                  <w:rFonts w:asciiTheme="minorHAnsi" w:hAnsiTheme="minorHAnsi" w:cstheme="minorHAnsi"/>
                  <w:color w:val="000000"/>
                  <w:szCs w:val="18"/>
                </w:rPr>
                <w:t>20.2</w:t>
              </w:r>
            </w:ins>
          </w:p>
        </w:tc>
        <w:tc>
          <w:tcPr>
            <w:tcW w:w="0" w:type="dxa"/>
            <w:tcBorders>
              <w:top w:val="single" w:sz="4" w:space="0" w:color="auto"/>
              <w:left w:val="nil"/>
              <w:bottom w:val="single" w:sz="4" w:space="0" w:color="auto"/>
              <w:right w:val="single" w:sz="4" w:space="0" w:color="auto"/>
            </w:tcBorders>
            <w:shd w:val="clear" w:color="auto" w:fill="D9D9D9" w:themeFill="background1" w:themeFillShade="D9"/>
            <w:vAlign w:val="bottom"/>
            <w:tcPrChange w:id="1098" w:author="Stanley Mike-RMPE01" w:date="2017-05-22T13:19:00Z">
              <w:tcPr>
                <w:tcW w:w="3685" w:type="dxa"/>
                <w:tcBorders>
                  <w:top w:val="single" w:sz="4" w:space="0" w:color="auto"/>
                  <w:left w:val="nil"/>
                  <w:bottom w:val="single" w:sz="4" w:space="0" w:color="auto"/>
                  <w:right w:val="single" w:sz="4" w:space="0" w:color="auto"/>
                </w:tcBorders>
                <w:shd w:val="clear" w:color="auto" w:fill="auto"/>
                <w:vAlign w:val="bottom"/>
              </w:tcPr>
            </w:tcPrChange>
          </w:tcPr>
          <w:p w:rsidR="00C0112F" w:rsidDel="00C0112F" w:rsidRDefault="00C0112F" w:rsidP="002A2E8F">
            <w:pPr>
              <w:pStyle w:val="CellBody"/>
              <w:jc w:val="center"/>
              <w:rPr>
                <w:ins w:id="1099" w:author="Stanley Mike-RMPE01" w:date="2017-05-22T13:17:00Z"/>
                <w:rFonts w:asciiTheme="minorHAnsi" w:hAnsiTheme="minorHAnsi" w:cstheme="minorHAnsi"/>
                <w:color w:val="000000"/>
                <w:szCs w:val="18"/>
              </w:rPr>
            </w:pPr>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Accel only</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bottom"/>
          </w:tcPr>
          <w:p w:rsidR="004C369F" w:rsidRPr="002A2E8F" w:rsidRDefault="00C0112F">
            <w:pPr>
              <w:pStyle w:val="CellBody"/>
              <w:jc w:val="center"/>
              <w:rPr>
                <w:rFonts w:asciiTheme="minorHAnsi" w:hAnsiTheme="minorHAnsi" w:cstheme="minorHAnsi"/>
                <w:color w:val="000000"/>
                <w:szCs w:val="18"/>
              </w:rPr>
            </w:pPr>
            <w:ins w:id="1100" w:author="Stanley Mike-RMPE01" w:date="2017-05-22T13:18:00Z">
              <w:r>
                <w:rPr>
                  <w:rFonts w:asciiTheme="minorHAnsi" w:hAnsiTheme="minorHAnsi" w:cstheme="minorHAnsi"/>
                  <w:color w:val="000000"/>
                  <w:szCs w:val="18"/>
                </w:rPr>
                <w:t>.03</w:t>
              </w:r>
            </w:ins>
            <w:del w:id="1101" w:author="Stanley Mike-RMPE01" w:date="2017-05-22T13:17:00Z">
              <w:r w:rsidR="00812B2C" w:rsidDel="00C0112F">
                <w:rPr>
                  <w:rFonts w:asciiTheme="minorHAnsi" w:hAnsiTheme="minorHAnsi" w:cstheme="minorHAnsi"/>
                  <w:color w:val="000000"/>
                  <w:szCs w:val="18"/>
                </w:rPr>
                <w:delText>0.0</w:delText>
              </w:r>
              <w:r w:rsidR="006E7F65" w:rsidDel="00C0112F">
                <w:rPr>
                  <w:rFonts w:asciiTheme="minorHAnsi" w:hAnsiTheme="minorHAnsi" w:cstheme="minorHAnsi"/>
                  <w:color w:val="000000"/>
                  <w:szCs w:val="18"/>
                </w:rPr>
                <w:delText>8</w:delText>
              </w:r>
            </w:del>
          </w:p>
        </w:tc>
        <w:tc>
          <w:tcPr>
            <w:tcW w:w="3685" w:type="dxa"/>
            <w:tcBorders>
              <w:top w:val="single" w:sz="4" w:space="0" w:color="auto"/>
              <w:left w:val="nil"/>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02" w:author="Stanley Mike-RMPE01" w:date="2017-05-22T13:19:00Z">
              <w:r>
                <w:rPr>
                  <w:rFonts w:asciiTheme="minorHAnsi" w:hAnsiTheme="minorHAnsi" w:cstheme="minorHAnsi"/>
                  <w:color w:val="000000"/>
                  <w:szCs w:val="18"/>
                </w:rPr>
                <w:t>.76</w:t>
              </w:r>
            </w:ins>
            <w:del w:id="1103" w:author="Stanley Mike-RMPE01" w:date="2017-05-22T13:17:00Z">
              <w:r w:rsidR="00812B2C" w:rsidDel="00C0112F">
                <w:rPr>
                  <w:rFonts w:asciiTheme="minorHAnsi" w:hAnsiTheme="minorHAnsi" w:cstheme="minorHAnsi"/>
                  <w:color w:val="000000"/>
                  <w:szCs w:val="18"/>
                </w:rPr>
                <w:delText>2</w:delText>
              </w:r>
            </w:del>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2D Mag</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04" w:author="Stanley Mike-RMPE01" w:date="2017-05-22T13:18:00Z">
              <w:r>
                <w:rPr>
                  <w:rFonts w:asciiTheme="minorHAnsi" w:hAnsiTheme="minorHAnsi" w:cstheme="minorHAnsi"/>
                  <w:color w:val="000000"/>
                  <w:szCs w:val="18"/>
                </w:rPr>
                <w:t>.03</w:t>
              </w:r>
            </w:ins>
            <w:del w:id="1105" w:author="Stanley Mike-RMPE01" w:date="2017-05-22T13:17:00Z">
              <w:r w:rsidR="00812B2C" w:rsidDel="00C0112F">
                <w:rPr>
                  <w:rFonts w:asciiTheme="minorHAnsi" w:hAnsiTheme="minorHAnsi" w:cstheme="minorHAnsi"/>
                  <w:color w:val="000000"/>
                  <w:szCs w:val="18"/>
                </w:rPr>
                <w:delText>0.07</w:delText>
              </w:r>
            </w:del>
          </w:p>
        </w:tc>
        <w:tc>
          <w:tcPr>
            <w:tcW w:w="3685" w:type="dxa"/>
            <w:tcBorders>
              <w:top w:val="nil"/>
              <w:left w:val="nil"/>
              <w:bottom w:val="single" w:sz="4" w:space="0" w:color="auto"/>
              <w:right w:val="single" w:sz="4" w:space="0" w:color="auto"/>
            </w:tcBorders>
            <w:shd w:val="clear" w:color="auto" w:fill="auto"/>
            <w:vAlign w:val="bottom"/>
          </w:tcPr>
          <w:p w:rsidR="00812B2C" w:rsidRPr="002A2E8F" w:rsidRDefault="00C0112F" w:rsidP="00812B2C">
            <w:pPr>
              <w:pStyle w:val="CellBody"/>
              <w:jc w:val="center"/>
              <w:rPr>
                <w:rFonts w:asciiTheme="minorHAnsi" w:hAnsiTheme="minorHAnsi" w:cstheme="minorHAnsi"/>
                <w:color w:val="000000"/>
                <w:szCs w:val="18"/>
              </w:rPr>
            </w:pPr>
            <w:ins w:id="1106" w:author="Stanley Mike-RMPE01" w:date="2017-05-22T13:19:00Z">
              <w:r>
                <w:rPr>
                  <w:rFonts w:asciiTheme="minorHAnsi" w:hAnsiTheme="minorHAnsi" w:cstheme="minorHAnsi"/>
                  <w:color w:val="000000"/>
                  <w:szCs w:val="18"/>
                </w:rPr>
                <w:t>.66</w:t>
              </w:r>
            </w:ins>
            <w:del w:id="1107" w:author="Stanley Mike-RMPE01" w:date="2017-05-22T13:17:00Z">
              <w:r w:rsidR="00812B2C" w:rsidDel="00C0112F">
                <w:rPr>
                  <w:rFonts w:asciiTheme="minorHAnsi" w:hAnsiTheme="minorHAnsi" w:cstheme="minorHAnsi"/>
                  <w:color w:val="000000"/>
                  <w:szCs w:val="18"/>
                </w:rPr>
                <w:delText>1.8</w:delText>
              </w:r>
            </w:del>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Gyro only</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08" w:author="Stanley Mike-RMPE01" w:date="2017-05-22T13:18:00Z">
              <w:r>
                <w:rPr>
                  <w:rFonts w:asciiTheme="minorHAnsi" w:hAnsiTheme="minorHAnsi" w:cstheme="minorHAnsi"/>
                  <w:color w:val="000000"/>
                  <w:szCs w:val="18"/>
                </w:rPr>
                <w:t>.02</w:t>
              </w:r>
            </w:ins>
            <w:del w:id="1109" w:author="Stanley Mike-RMPE01" w:date="2017-05-22T13:17:00Z">
              <w:r w:rsidR="00184954" w:rsidDel="00C0112F">
                <w:rPr>
                  <w:rFonts w:asciiTheme="minorHAnsi" w:hAnsiTheme="minorHAnsi" w:cstheme="minorHAnsi"/>
                  <w:color w:val="000000"/>
                  <w:szCs w:val="18"/>
                </w:rPr>
                <w:delText>0.05</w:delText>
              </w:r>
            </w:del>
          </w:p>
        </w:tc>
        <w:tc>
          <w:tcPr>
            <w:tcW w:w="3685" w:type="dxa"/>
            <w:tcBorders>
              <w:top w:val="nil"/>
              <w:left w:val="nil"/>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10" w:author="Stanley Mike-RMPE01" w:date="2017-05-22T13:19:00Z">
              <w:r>
                <w:rPr>
                  <w:rFonts w:asciiTheme="minorHAnsi" w:hAnsiTheme="minorHAnsi" w:cstheme="minorHAnsi"/>
                  <w:color w:val="000000"/>
                  <w:szCs w:val="18"/>
                </w:rPr>
                <w:t>.53</w:t>
              </w:r>
            </w:ins>
            <w:del w:id="1111" w:author="Stanley Mike-RMPE01" w:date="2017-05-22T13:17:00Z">
              <w:r w:rsidR="00812B2C" w:rsidDel="00C0112F">
                <w:rPr>
                  <w:rFonts w:asciiTheme="minorHAnsi" w:hAnsiTheme="minorHAnsi" w:cstheme="minorHAnsi"/>
                  <w:color w:val="000000"/>
                  <w:szCs w:val="18"/>
                </w:rPr>
                <w:delText>1.4</w:delText>
              </w:r>
            </w:del>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 xml:space="preserve">Accel + Mag, </w:t>
            </w:r>
            <w:proofErr w:type="spellStart"/>
            <w:r w:rsidRPr="002A2E8F">
              <w:rPr>
                <w:rFonts w:asciiTheme="minorHAnsi" w:hAnsiTheme="minorHAnsi" w:cstheme="minorHAnsi"/>
                <w:szCs w:val="18"/>
              </w:rPr>
              <w:t>eCompass</w:t>
            </w:r>
            <w:proofErr w:type="spellEnd"/>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12" w:author="Stanley Mike-RMPE01" w:date="2017-05-22T13:18:00Z">
              <w:r>
                <w:rPr>
                  <w:rFonts w:asciiTheme="minorHAnsi" w:hAnsiTheme="minorHAnsi" w:cstheme="minorHAnsi"/>
                  <w:color w:val="000000"/>
                  <w:szCs w:val="18"/>
                </w:rPr>
                <w:t>.04</w:t>
              </w:r>
            </w:ins>
            <w:del w:id="1113" w:author="Stanley Mike-RMPE01" w:date="2017-05-22T13:17:00Z">
              <w:r w:rsidR="00184954" w:rsidDel="00C0112F">
                <w:rPr>
                  <w:rFonts w:asciiTheme="minorHAnsi" w:hAnsiTheme="minorHAnsi" w:cstheme="minorHAnsi"/>
                  <w:color w:val="000000"/>
                  <w:szCs w:val="18"/>
                </w:rPr>
                <w:delText>0.09</w:delText>
              </w:r>
            </w:del>
          </w:p>
        </w:tc>
        <w:tc>
          <w:tcPr>
            <w:tcW w:w="3685" w:type="dxa"/>
            <w:tcBorders>
              <w:top w:val="nil"/>
              <w:left w:val="nil"/>
              <w:bottom w:val="single" w:sz="4" w:space="0" w:color="auto"/>
              <w:right w:val="single" w:sz="4" w:space="0" w:color="auto"/>
            </w:tcBorders>
            <w:shd w:val="clear" w:color="auto" w:fill="auto"/>
            <w:vAlign w:val="bottom"/>
          </w:tcPr>
          <w:p w:rsidR="00812B2C" w:rsidRPr="002A2E8F" w:rsidRDefault="00C0112F" w:rsidP="00812B2C">
            <w:pPr>
              <w:pStyle w:val="CellBody"/>
              <w:jc w:val="center"/>
              <w:rPr>
                <w:rFonts w:asciiTheme="minorHAnsi" w:hAnsiTheme="minorHAnsi" w:cstheme="minorHAnsi"/>
                <w:color w:val="000000"/>
                <w:szCs w:val="18"/>
              </w:rPr>
            </w:pPr>
            <w:ins w:id="1114" w:author="Stanley Mike-RMPE01" w:date="2017-05-22T13:19:00Z">
              <w:r>
                <w:rPr>
                  <w:rFonts w:asciiTheme="minorHAnsi" w:hAnsiTheme="minorHAnsi" w:cstheme="minorHAnsi"/>
                  <w:color w:val="000000"/>
                  <w:szCs w:val="18"/>
                </w:rPr>
                <w:t>.91</w:t>
              </w:r>
            </w:ins>
            <w:del w:id="1115" w:author="Stanley Mike-RMPE01" w:date="2017-05-22T13:17:00Z">
              <w:r w:rsidR="006E7F65" w:rsidDel="00C0112F">
                <w:rPr>
                  <w:rFonts w:asciiTheme="minorHAnsi" w:hAnsiTheme="minorHAnsi" w:cstheme="minorHAnsi"/>
                  <w:color w:val="000000"/>
                  <w:szCs w:val="18"/>
                </w:rPr>
                <w:delText>2.3</w:delText>
              </w:r>
            </w:del>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lastRenderedPageBreak/>
              <w:t>Accel + Gyro</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16" w:author="Stanley Mike-RMPE01" w:date="2017-05-22T13:18:00Z">
              <w:r>
                <w:rPr>
                  <w:rFonts w:asciiTheme="minorHAnsi" w:hAnsiTheme="minorHAnsi" w:cstheme="minorHAnsi"/>
                  <w:color w:val="000000"/>
                  <w:szCs w:val="18"/>
                </w:rPr>
                <w:t>.13</w:t>
              </w:r>
            </w:ins>
            <w:del w:id="1117" w:author="Stanley Mike-RMPE01" w:date="2017-05-22T13:17:00Z">
              <w:r w:rsidR="00184954" w:rsidDel="00C0112F">
                <w:rPr>
                  <w:rFonts w:asciiTheme="minorHAnsi" w:hAnsiTheme="minorHAnsi" w:cstheme="minorHAnsi"/>
                  <w:color w:val="000000"/>
                  <w:szCs w:val="18"/>
                </w:rPr>
                <w:delText>0.4</w:delText>
              </w:r>
              <w:r w:rsidR="006E7F65" w:rsidDel="00C0112F">
                <w:rPr>
                  <w:rFonts w:asciiTheme="minorHAnsi" w:hAnsiTheme="minorHAnsi" w:cstheme="minorHAnsi"/>
                  <w:color w:val="000000"/>
                  <w:szCs w:val="18"/>
                </w:rPr>
                <w:delText>1</w:delText>
              </w:r>
            </w:del>
          </w:p>
        </w:tc>
        <w:tc>
          <w:tcPr>
            <w:tcW w:w="3685" w:type="dxa"/>
            <w:tcBorders>
              <w:top w:val="nil"/>
              <w:left w:val="nil"/>
              <w:bottom w:val="single" w:sz="4" w:space="0" w:color="auto"/>
              <w:right w:val="single" w:sz="4" w:space="0" w:color="auto"/>
            </w:tcBorders>
            <w:shd w:val="clear" w:color="auto" w:fill="auto"/>
            <w:vAlign w:val="bottom"/>
          </w:tcPr>
          <w:p w:rsidR="004C369F" w:rsidRPr="002A2E8F" w:rsidRDefault="00C0112F" w:rsidP="002A2E8F">
            <w:pPr>
              <w:pStyle w:val="CellBody"/>
              <w:jc w:val="center"/>
              <w:rPr>
                <w:rFonts w:asciiTheme="minorHAnsi" w:hAnsiTheme="minorHAnsi" w:cstheme="minorHAnsi"/>
                <w:color w:val="000000"/>
                <w:szCs w:val="18"/>
              </w:rPr>
            </w:pPr>
            <w:ins w:id="1118" w:author="Stanley Mike-RMPE01" w:date="2017-05-22T13:19:00Z">
              <w:r>
                <w:rPr>
                  <w:rFonts w:asciiTheme="minorHAnsi" w:hAnsiTheme="minorHAnsi" w:cstheme="minorHAnsi"/>
                  <w:color w:val="000000"/>
                  <w:szCs w:val="18"/>
                </w:rPr>
                <w:t>3.33</w:t>
              </w:r>
            </w:ins>
            <w:del w:id="1119" w:author="Stanley Mike-RMPE01" w:date="2017-05-22T13:17:00Z">
              <w:r w:rsidR="00812B2C" w:rsidDel="00C0112F">
                <w:rPr>
                  <w:rFonts w:asciiTheme="minorHAnsi" w:hAnsiTheme="minorHAnsi" w:cstheme="minorHAnsi"/>
                  <w:color w:val="000000"/>
                  <w:szCs w:val="18"/>
                </w:rPr>
                <w:delText>10.</w:delText>
              </w:r>
              <w:r w:rsidR="006E7F65" w:rsidDel="00C0112F">
                <w:rPr>
                  <w:rFonts w:asciiTheme="minorHAnsi" w:hAnsiTheme="minorHAnsi" w:cstheme="minorHAnsi"/>
                  <w:color w:val="000000"/>
                  <w:szCs w:val="18"/>
                </w:rPr>
                <w:delText>3</w:delText>
              </w:r>
            </w:del>
          </w:p>
        </w:tc>
      </w:tr>
      <w:tr w:rsidR="004C369F" w:rsidTr="009B02B9">
        <w:tc>
          <w:tcPr>
            <w:tcW w:w="3240" w:type="dxa"/>
          </w:tcPr>
          <w:p w:rsidR="004C369F" w:rsidRPr="002A2E8F" w:rsidRDefault="004C369F" w:rsidP="002A2E8F">
            <w:pPr>
              <w:pStyle w:val="CellBody"/>
              <w:jc w:val="center"/>
              <w:rPr>
                <w:rFonts w:asciiTheme="minorHAnsi" w:eastAsia="Arial" w:hAnsiTheme="minorHAnsi" w:cstheme="minorHAnsi"/>
                <w:szCs w:val="18"/>
              </w:rPr>
            </w:pPr>
            <w:r w:rsidRPr="002A2E8F">
              <w:rPr>
                <w:rFonts w:asciiTheme="minorHAnsi" w:hAnsiTheme="minorHAnsi" w:cstheme="minorHAnsi"/>
                <w:szCs w:val="18"/>
              </w:rPr>
              <w:t>9-axis</w:t>
            </w:r>
          </w:p>
        </w:tc>
        <w:tc>
          <w:tcPr>
            <w:tcW w:w="3240" w:type="dxa"/>
            <w:tcBorders>
              <w:top w:val="nil"/>
              <w:left w:val="single" w:sz="4" w:space="0" w:color="auto"/>
              <w:bottom w:val="single" w:sz="4" w:space="0" w:color="auto"/>
              <w:right w:val="single" w:sz="4" w:space="0" w:color="auto"/>
            </w:tcBorders>
            <w:shd w:val="clear" w:color="auto" w:fill="auto"/>
            <w:vAlign w:val="bottom"/>
          </w:tcPr>
          <w:p w:rsidR="004C369F" w:rsidRPr="00752575" w:rsidRDefault="00C0112F" w:rsidP="002A2E8F">
            <w:pPr>
              <w:pStyle w:val="CellBody"/>
              <w:jc w:val="center"/>
              <w:rPr>
                <w:rFonts w:asciiTheme="minorHAnsi" w:hAnsiTheme="minorHAnsi" w:cstheme="minorHAnsi"/>
                <w:color w:val="000000"/>
                <w:szCs w:val="18"/>
              </w:rPr>
            </w:pPr>
            <w:ins w:id="1120" w:author="Stanley Mike-RMPE01" w:date="2017-05-22T13:18:00Z">
              <w:r>
                <w:rPr>
                  <w:rFonts w:asciiTheme="minorHAnsi" w:hAnsiTheme="minorHAnsi" w:cstheme="minorHAnsi"/>
                  <w:color w:val="000000"/>
                  <w:szCs w:val="18"/>
                </w:rPr>
                <w:t>.44</w:t>
              </w:r>
            </w:ins>
            <w:del w:id="1121" w:author="Stanley Mike-RMPE01" w:date="2017-05-22T13:17:00Z">
              <w:r w:rsidR="006E7F65" w:rsidRPr="00752575" w:rsidDel="00C0112F">
                <w:rPr>
                  <w:rFonts w:asciiTheme="minorHAnsi" w:hAnsiTheme="minorHAnsi" w:cstheme="minorHAnsi"/>
                  <w:color w:val="000000"/>
                  <w:szCs w:val="18"/>
                </w:rPr>
                <w:delText>1.2</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C0112F" w:rsidP="006E7F65">
            <w:pPr>
              <w:pStyle w:val="CellBody"/>
              <w:jc w:val="center"/>
              <w:rPr>
                <w:rFonts w:asciiTheme="minorHAnsi" w:hAnsiTheme="minorHAnsi" w:cstheme="minorHAnsi"/>
                <w:color w:val="000000"/>
                <w:szCs w:val="18"/>
              </w:rPr>
            </w:pPr>
            <w:ins w:id="1122" w:author="Stanley Mike-RMPE01" w:date="2017-05-22T13:18:00Z">
              <w:r>
                <w:rPr>
                  <w:rFonts w:asciiTheme="minorHAnsi" w:hAnsiTheme="minorHAnsi" w:cstheme="minorHAnsi"/>
                  <w:color w:val="000000"/>
                  <w:szCs w:val="18"/>
                </w:rPr>
                <w:t>11</w:t>
              </w:r>
            </w:ins>
            <w:del w:id="1123" w:author="Stanley Mike-RMPE01" w:date="2017-05-22T13:17:00Z">
              <w:r w:rsidR="00184954" w:rsidDel="00C0112F">
                <w:rPr>
                  <w:rFonts w:asciiTheme="minorHAnsi" w:hAnsiTheme="minorHAnsi" w:cstheme="minorHAnsi"/>
                  <w:color w:val="000000"/>
                  <w:szCs w:val="18"/>
                </w:rPr>
                <w:delText>30.</w:delText>
              </w:r>
              <w:r w:rsidR="006E7F65" w:rsidDel="00C0112F">
                <w:rPr>
                  <w:rFonts w:asciiTheme="minorHAnsi" w:hAnsiTheme="minorHAnsi" w:cstheme="minorHAnsi"/>
                  <w:color w:val="000000"/>
                  <w:szCs w:val="18"/>
                </w:rPr>
                <w:delText>1</w:delText>
              </w:r>
            </w:del>
          </w:p>
        </w:tc>
      </w:tr>
    </w:tbl>
    <w:p w:rsidR="004C369F" w:rsidRPr="00FC7B68" w:rsidRDefault="00CA48E4">
      <w:pPr>
        <w:pStyle w:val="Caption"/>
        <w:pPrChange w:id="1124" w:author="Stanley Mike-RMPE01" w:date="2017-05-25T08:11:00Z">
          <w:pPr>
            <w:pStyle w:val="TableTitle"/>
          </w:pPr>
        </w:pPrChange>
      </w:pPr>
      <w:ins w:id="1125" w:author="Stanley Mike-RMPE01" w:date="2017-05-24T08:58:00Z">
        <w:r>
          <w:t xml:space="preserve">Table </w:t>
        </w:r>
        <w:r>
          <w:fldChar w:fldCharType="begin"/>
        </w:r>
        <w:r>
          <w:instrText xml:space="preserve"> SEQ Table \* ARABIC </w:instrText>
        </w:r>
        <w:r>
          <w:fldChar w:fldCharType="separate"/>
        </w:r>
      </w:ins>
      <w:ins w:id="1126" w:author="Stanley Mike-RMPE01" w:date="2017-05-27T12:25:00Z">
        <w:r w:rsidR="006C3433">
          <w:rPr>
            <w:noProof/>
          </w:rPr>
          <w:t>10</w:t>
        </w:r>
      </w:ins>
      <w:ins w:id="1127" w:author="Stanley Mike-RMPE01" w:date="2017-05-24T08:58:00Z">
        <w:r>
          <w:fldChar w:fldCharType="end"/>
        </w:r>
      </w:ins>
      <w:ins w:id="1128" w:author="Stanley Mike-RMPE01" w:date="2017-05-25T13:27:00Z">
        <w:r w:rsidR="00DB06B5">
          <w:t>:</w:t>
        </w:r>
      </w:ins>
      <w:ins w:id="1129" w:author="Stanley Mike-RMPE01" w:date="2017-05-24T08:58:00Z">
        <w:r>
          <w:rPr>
            <w:noProof/>
          </w:rPr>
          <w:t xml:space="preserve"> </w:t>
        </w:r>
      </w:ins>
      <w:del w:id="1130" w:author="Stanley Mike-RMPE01" w:date="2017-05-24T08:58:00Z">
        <w:r w:rsidR="004C369F" w:rsidRPr="00FC7B68" w:rsidDel="00CA48E4">
          <w:delText xml:space="preserve">Table </w:delText>
        </w:r>
        <w:r w:rsidR="00324C5F" w:rsidDel="00CA48E4">
          <w:delText>9</w:delText>
        </w:r>
        <w:r w:rsidR="004C369F" w:rsidRPr="00FC7B68" w:rsidDel="00CA48E4">
          <w:delText>.</w:delText>
        </w:r>
      </w:del>
      <w:del w:id="1131" w:author="Stanley Mike-RMPE01" w:date="2017-05-24T08:59:00Z">
        <w:r w:rsidR="004C369F" w:rsidRPr="00FC7B68" w:rsidDel="00CA48E4">
          <w:delText xml:space="preserve"> </w:delText>
        </w:r>
      </w:del>
      <w:r w:rsidR="00184954">
        <w:t>Typical I</w:t>
      </w:r>
      <w:r w:rsidR="00184954" w:rsidRPr="004C369F">
        <w:rPr>
          <w:vertAlign w:val="subscript"/>
        </w:rPr>
        <w:t>DD</w:t>
      </w:r>
      <w:r w:rsidR="00184954" w:rsidRPr="00FC7B68">
        <w:t xml:space="preserve"> </w:t>
      </w:r>
      <w:r w:rsidR="00184954">
        <w:t>Executing on</w:t>
      </w:r>
      <w:r w:rsidR="00184954" w:rsidRPr="00FC7B68">
        <w:t xml:space="preserve"> FRDM-</w:t>
      </w:r>
      <w:r w:rsidR="00184954">
        <w:t>K64F</w:t>
      </w:r>
    </w:p>
    <w:tbl>
      <w:tblPr>
        <w:tblStyle w:val="Freescale2"/>
        <w:tblW w:w="10165" w:type="dxa"/>
        <w:tblLayout w:type="fixed"/>
        <w:tblLook w:val="0620" w:firstRow="1" w:lastRow="0" w:firstColumn="0" w:lastColumn="0" w:noHBand="1" w:noVBand="1"/>
      </w:tblPr>
      <w:tblGrid>
        <w:gridCol w:w="3240"/>
        <w:gridCol w:w="3240"/>
        <w:gridCol w:w="3685"/>
        <w:tblGridChange w:id="1132">
          <w:tblGrid>
            <w:gridCol w:w="3240"/>
            <w:gridCol w:w="3240"/>
            <w:gridCol w:w="3685"/>
          </w:tblGrid>
        </w:tblGridChange>
      </w:tblGrid>
      <w:tr w:rsidR="00184954" w:rsidTr="009B02B9">
        <w:trPr>
          <w:cnfStyle w:val="100000000000" w:firstRow="1" w:lastRow="0" w:firstColumn="0" w:lastColumn="0" w:oddVBand="0" w:evenVBand="0" w:oddHBand="0" w:evenHBand="0" w:firstRowFirstColumn="0" w:firstRowLastColumn="0" w:lastRowFirstColumn="0" w:lastRowLastColumn="0"/>
          <w:tblHeader/>
        </w:trPr>
        <w:tc>
          <w:tcPr>
            <w:tcW w:w="3240" w:type="dxa"/>
          </w:tcPr>
          <w:p w:rsidR="00184954" w:rsidRPr="002A2E8F" w:rsidRDefault="00184954" w:rsidP="009B02B9">
            <w:pPr>
              <w:pStyle w:val="CellBody"/>
              <w:keepNext/>
              <w:rPr>
                <w:rFonts w:asciiTheme="majorHAnsi" w:eastAsia="Arial" w:hAnsiTheme="majorHAnsi" w:cstheme="majorHAnsi"/>
                <w:szCs w:val="18"/>
              </w:rPr>
            </w:pPr>
            <w:r w:rsidRPr="002A2E8F">
              <w:rPr>
                <w:rFonts w:asciiTheme="majorHAnsi" w:hAnsiTheme="majorHAnsi" w:cstheme="majorHAnsi"/>
                <w:szCs w:val="18"/>
              </w:rPr>
              <w:t>Function</w:t>
            </w:r>
          </w:p>
        </w:tc>
        <w:tc>
          <w:tcPr>
            <w:tcW w:w="3240" w:type="dxa"/>
          </w:tcPr>
          <w:p w:rsidR="00184954" w:rsidRDefault="00184954" w:rsidP="00776FCA">
            <w:pPr>
              <w:pStyle w:val="CellBody"/>
              <w:rPr>
                <w:rFonts w:eastAsia="Arial" w:cs="Arial"/>
                <w:szCs w:val="18"/>
              </w:rPr>
            </w:pPr>
            <w:r>
              <w:t>Fusion</w:t>
            </w:r>
            <w:r>
              <w:rPr>
                <w:spacing w:val="1"/>
              </w:rPr>
              <w:t xml:space="preserve"> </w:t>
            </w:r>
            <w:r>
              <w:rPr>
                <w:spacing w:val="-1"/>
              </w:rPr>
              <w:t>I</w:t>
            </w:r>
            <w:r w:rsidR="00776FCA">
              <w:rPr>
                <w:spacing w:val="-1"/>
                <w:position w:val="-3"/>
                <w:sz w:val="13"/>
              </w:rPr>
              <w:t>DD</w:t>
            </w:r>
            <w:r>
              <w:rPr>
                <w:spacing w:val="14"/>
                <w:position w:val="-3"/>
                <w:sz w:val="13"/>
              </w:rPr>
              <w:t xml:space="preserve"> </w:t>
            </w:r>
            <w:r>
              <w:t>@</w:t>
            </w:r>
            <w:r>
              <w:rPr>
                <w:spacing w:val="1"/>
              </w:rPr>
              <w:t xml:space="preserve"> </w:t>
            </w:r>
            <w:r>
              <w:t>40</w:t>
            </w:r>
            <w:r w:rsidR="00977DD7">
              <w:t xml:space="preserve"> </w:t>
            </w:r>
            <w:r>
              <w:t>Hz</w:t>
            </w:r>
            <w:r>
              <w:rPr>
                <w:spacing w:val="1"/>
              </w:rPr>
              <w:t xml:space="preserve"> </w:t>
            </w:r>
            <w:r>
              <w:t>rate (mA)</w:t>
            </w:r>
          </w:p>
        </w:tc>
        <w:tc>
          <w:tcPr>
            <w:tcW w:w="3685" w:type="dxa"/>
          </w:tcPr>
          <w:p w:rsidR="00184954" w:rsidRDefault="00184954" w:rsidP="00776FCA">
            <w:pPr>
              <w:pStyle w:val="CellBody"/>
              <w:rPr>
                <w:rFonts w:eastAsia="Arial" w:cs="Arial"/>
                <w:szCs w:val="18"/>
              </w:rPr>
            </w:pPr>
            <w:r>
              <w:t>Fusion</w:t>
            </w:r>
            <w:r>
              <w:rPr>
                <w:spacing w:val="2"/>
              </w:rPr>
              <w:t xml:space="preserve"> </w:t>
            </w:r>
            <w:r>
              <w:t>I</w:t>
            </w:r>
            <w:r w:rsidR="00776FCA">
              <w:rPr>
                <w:position w:val="-3"/>
                <w:sz w:val="13"/>
              </w:rPr>
              <w:t>DD</w:t>
            </w:r>
            <w:r>
              <w:rPr>
                <w:spacing w:val="15"/>
                <w:position w:val="-3"/>
                <w:sz w:val="13"/>
              </w:rPr>
              <w:t xml:space="preserve"> </w:t>
            </w:r>
            <w:r>
              <w:t>/ Hz (</w:t>
            </w:r>
            <w:r>
              <w:sym w:font="Symbol" w:char="F06D"/>
            </w:r>
            <w:r>
              <w:t>A)</w:t>
            </w:r>
          </w:p>
        </w:tc>
      </w:tr>
      <w:tr w:rsidR="00C0112F" w:rsidTr="00CA48E4">
        <w:tblPrEx>
          <w:tblW w:w="10165" w:type="dxa"/>
          <w:tblLayout w:type="fixed"/>
          <w:tblLook w:val="0620" w:firstRow="1" w:lastRow="0" w:firstColumn="0" w:lastColumn="0" w:noHBand="1" w:noVBand="1"/>
          <w:tblPrExChange w:id="1133" w:author="Stanley Mike-RMPE01" w:date="2017-05-22T13:21:00Z">
            <w:tblPrEx>
              <w:tblW w:w="10165" w:type="dxa"/>
              <w:tblLayout w:type="fixed"/>
              <w:tblLook w:val="0620" w:firstRow="1" w:lastRow="0" w:firstColumn="0" w:lastColumn="0" w:noHBand="1" w:noVBand="1"/>
            </w:tblPrEx>
          </w:tblPrExChange>
        </w:tblPrEx>
        <w:trPr>
          <w:ins w:id="1134" w:author="Stanley Mike-RMPE01" w:date="2017-05-22T13:19:00Z"/>
        </w:trPr>
        <w:tc>
          <w:tcPr>
            <w:tcW w:w="0" w:type="dxa"/>
            <w:tcBorders>
              <w:top w:val="single" w:sz="4" w:space="0" w:color="auto"/>
              <w:left w:val="single" w:sz="4" w:space="0" w:color="auto"/>
              <w:bottom w:val="single" w:sz="4" w:space="0" w:color="auto"/>
              <w:right w:val="single" w:sz="4" w:space="0" w:color="auto"/>
            </w:tcBorders>
            <w:shd w:val="clear" w:color="auto" w:fill="auto"/>
            <w:tcPrChange w:id="1135" w:author="Stanley Mike-RMPE01" w:date="2017-05-22T13:21:00Z">
              <w:tcPr>
                <w:tcW w:w="3240" w:type="dxa"/>
                <w:tcBorders>
                  <w:top w:val="single" w:sz="4" w:space="0" w:color="auto"/>
                  <w:left w:val="single" w:sz="4" w:space="0" w:color="auto"/>
                  <w:bottom w:val="single" w:sz="4" w:space="0" w:color="auto"/>
                  <w:right w:val="single" w:sz="4" w:space="0" w:color="auto"/>
                </w:tcBorders>
                <w:shd w:val="clear" w:color="auto" w:fill="auto"/>
              </w:tcPr>
            </w:tcPrChange>
          </w:tcPr>
          <w:p w:rsidR="00C0112F" w:rsidRPr="002A2E8F" w:rsidRDefault="00C0112F" w:rsidP="00616E30">
            <w:pPr>
              <w:pStyle w:val="CellBody"/>
              <w:jc w:val="center"/>
              <w:rPr>
                <w:ins w:id="1136" w:author="Stanley Mike-RMPE01" w:date="2017-05-22T13:19:00Z"/>
                <w:rFonts w:asciiTheme="minorHAnsi" w:hAnsiTheme="minorHAnsi" w:cstheme="minorHAnsi"/>
                <w:szCs w:val="18"/>
              </w:rPr>
            </w:pPr>
            <w:ins w:id="1137" w:author="Stanley Mike-RMPE01" w:date="2017-05-22T13:20:00Z">
              <w:r>
                <w:rPr>
                  <w:rFonts w:asciiTheme="minorHAnsi" w:hAnsiTheme="minorHAnsi" w:cstheme="minorHAnsi"/>
                  <w:szCs w:val="18"/>
                </w:rPr>
                <w:t xml:space="preserve">Total Project IDD </w:t>
              </w:r>
            </w:ins>
            <w:ins w:id="1138" w:author="Stanley Mike-RMPE01" w:date="2017-05-22T14:14:00Z">
              <w:r w:rsidR="00526060">
                <w:rPr>
                  <w:rFonts w:asciiTheme="minorHAnsi" w:hAnsiTheme="minorHAnsi" w:cstheme="minorHAnsi"/>
                  <w:szCs w:val="18"/>
                </w:rPr>
                <w:t>(measured)</w:t>
              </w:r>
            </w:ins>
          </w:p>
        </w:tc>
        <w:tc>
          <w:tcPr>
            <w:tcW w:w="0" w:type="dxa"/>
            <w:tcBorders>
              <w:top w:val="single" w:sz="4" w:space="0" w:color="auto"/>
              <w:left w:val="nil"/>
              <w:bottom w:val="single" w:sz="4" w:space="0" w:color="auto"/>
              <w:right w:val="single" w:sz="4" w:space="0" w:color="auto"/>
            </w:tcBorders>
            <w:shd w:val="clear" w:color="auto" w:fill="auto"/>
            <w:vAlign w:val="bottom"/>
            <w:tcPrChange w:id="1139" w:author="Stanley Mike-RMPE01" w:date="2017-05-22T13:21:00Z">
              <w:tcPr>
                <w:tcW w:w="3240" w:type="dxa"/>
                <w:tcBorders>
                  <w:top w:val="single" w:sz="4" w:space="0" w:color="auto"/>
                  <w:left w:val="nil"/>
                  <w:bottom w:val="single" w:sz="4" w:space="0" w:color="auto"/>
                  <w:right w:val="single" w:sz="4" w:space="0" w:color="auto"/>
                </w:tcBorders>
                <w:shd w:val="clear" w:color="auto" w:fill="auto"/>
                <w:vAlign w:val="bottom"/>
              </w:tcPr>
            </w:tcPrChange>
          </w:tcPr>
          <w:p w:rsidR="00C0112F" w:rsidDel="00C0112F" w:rsidRDefault="007A4B7E" w:rsidP="004C369F">
            <w:pPr>
              <w:jc w:val="center"/>
              <w:rPr>
                <w:ins w:id="1140" w:author="Stanley Mike-RMPE01" w:date="2017-05-22T13:19:00Z"/>
                <w:rFonts w:asciiTheme="majorHAnsi" w:hAnsiTheme="majorHAnsi" w:cstheme="majorHAnsi"/>
                <w:color w:val="000000"/>
                <w:sz w:val="18"/>
                <w:szCs w:val="18"/>
              </w:rPr>
            </w:pPr>
            <w:ins w:id="1141" w:author="Stanley Mike-RMPE01" w:date="2017-05-22T13:35:00Z">
              <w:r>
                <w:rPr>
                  <w:rFonts w:asciiTheme="majorHAnsi" w:hAnsiTheme="majorHAnsi" w:cstheme="majorHAnsi"/>
                  <w:color w:val="000000"/>
                  <w:sz w:val="18"/>
                  <w:szCs w:val="18"/>
                </w:rPr>
                <w:t>37.1</w:t>
              </w:r>
            </w:ins>
          </w:p>
        </w:tc>
        <w:tc>
          <w:tcPr>
            <w:tcW w:w="0" w:type="dxa"/>
            <w:tcBorders>
              <w:top w:val="single" w:sz="4" w:space="0" w:color="auto"/>
              <w:left w:val="nil"/>
              <w:bottom w:val="single" w:sz="4" w:space="0" w:color="auto"/>
              <w:right w:val="single" w:sz="4" w:space="0" w:color="auto"/>
            </w:tcBorders>
            <w:shd w:val="clear" w:color="auto" w:fill="D9D9D9" w:themeFill="background1" w:themeFillShade="D9"/>
            <w:vAlign w:val="bottom"/>
            <w:tcPrChange w:id="1142" w:author="Stanley Mike-RMPE01" w:date="2017-05-22T13:21:00Z">
              <w:tcPr>
                <w:tcW w:w="3685" w:type="dxa"/>
                <w:tcBorders>
                  <w:top w:val="single" w:sz="4" w:space="0" w:color="auto"/>
                  <w:left w:val="nil"/>
                  <w:bottom w:val="single" w:sz="4" w:space="0" w:color="auto"/>
                  <w:right w:val="single" w:sz="4" w:space="0" w:color="auto"/>
                </w:tcBorders>
                <w:shd w:val="clear" w:color="auto" w:fill="auto"/>
                <w:vAlign w:val="bottom"/>
              </w:tcPr>
            </w:tcPrChange>
          </w:tcPr>
          <w:p w:rsidR="00C0112F" w:rsidDel="00C0112F" w:rsidRDefault="00C0112F" w:rsidP="004C369F">
            <w:pPr>
              <w:jc w:val="center"/>
              <w:rPr>
                <w:ins w:id="1143" w:author="Stanley Mike-RMPE01" w:date="2017-05-22T13:19:00Z"/>
                <w:rFonts w:asciiTheme="majorHAnsi" w:hAnsiTheme="majorHAnsi" w:cstheme="majorHAnsi"/>
                <w:color w:val="000000"/>
                <w:sz w:val="18"/>
                <w:szCs w:val="18"/>
              </w:rPr>
            </w:pPr>
          </w:p>
        </w:tc>
      </w:tr>
      <w:tr w:rsidR="00184954" w:rsidTr="00616E30">
        <w:tc>
          <w:tcPr>
            <w:tcW w:w="3240" w:type="dxa"/>
            <w:tcBorders>
              <w:top w:val="single" w:sz="4" w:space="0" w:color="auto"/>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Accel only</w:t>
            </w:r>
          </w:p>
        </w:tc>
        <w:tc>
          <w:tcPr>
            <w:tcW w:w="3240" w:type="dxa"/>
            <w:tcBorders>
              <w:top w:val="single" w:sz="4" w:space="0" w:color="auto"/>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44" w:author="Stanley Mike-RMPE01" w:date="2017-05-22T13:35:00Z">
              <w:r>
                <w:rPr>
                  <w:rFonts w:asciiTheme="majorHAnsi" w:hAnsiTheme="majorHAnsi" w:cstheme="majorHAnsi"/>
                  <w:color w:val="000000"/>
                  <w:sz w:val="18"/>
                  <w:szCs w:val="18"/>
                </w:rPr>
                <w:t>.04</w:t>
              </w:r>
            </w:ins>
            <w:del w:id="1145" w:author="Stanley Mike-RMPE01" w:date="2017-05-22T13:17:00Z">
              <w:r w:rsidR="00184954" w:rsidDel="00C0112F">
                <w:rPr>
                  <w:rFonts w:asciiTheme="majorHAnsi" w:hAnsiTheme="majorHAnsi" w:cstheme="majorHAnsi"/>
                  <w:color w:val="000000"/>
                  <w:sz w:val="18"/>
                  <w:szCs w:val="18"/>
                </w:rPr>
                <w:delText>0.13</w:delText>
              </w:r>
            </w:del>
          </w:p>
        </w:tc>
        <w:tc>
          <w:tcPr>
            <w:tcW w:w="3685" w:type="dxa"/>
            <w:tcBorders>
              <w:top w:val="single" w:sz="4" w:space="0" w:color="auto"/>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46" w:author="Stanley Mike-RMPE01" w:date="2017-05-22T13:36:00Z">
              <w:r>
                <w:rPr>
                  <w:rFonts w:asciiTheme="majorHAnsi" w:hAnsiTheme="majorHAnsi" w:cstheme="majorHAnsi"/>
                  <w:color w:val="000000"/>
                  <w:sz w:val="18"/>
                  <w:szCs w:val="18"/>
                </w:rPr>
                <w:t>.93</w:t>
              </w:r>
            </w:ins>
            <w:del w:id="1147" w:author="Stanley Mike-RMPE01" w:date="2017-05-22T13:17:00Z">
              <w:r w:rsidR="00184954" w:rsidDel="00C0112F">
                <w:rPr>
                  <w:rFonts w:asciiTheme="majorHAnsi" w:hAnsiTheme="majorHAnsi" w:cstheme="majorHAnsi"/>
                  <w:color w:val="000000"/>
                  <w:sz w:val="18"/>
                  <w:szCs w:val="18"/>
                </w:rPr>
                <w:delText>3.3</w:delText>
              </w:r>
            </w:del>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2D Mag</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48" w:author="Stanley Mike-RMPE01" w:date="2017-05-22T13:35:00Z">
              <w:r>
                <w:rPr>
                  <w:rFonts w:asciiTheme="majorHAnsi" w:hAnsiTheme="majorHAnsi" w:cstheme="majorHAnsi"/>
                  <w:color w:val="000000"/>
                  <w:sz w:val="18"/>
                  <w:szCs w:val="18"/>
                </w:rPr>
                <w:t>.03</w:t>
              </w:r>
            </w:ins>
            <w:del w:id="1149" w:author="Stanley Mike-RMPE01" w:date="2017-05-22T13:17:00Z">
              <w:r w:rsidR="00184954" w:rsidDel="00C0112F">
                <w:rPr>
                  <w:rFonts w:asciiTheme="majorHAnsi" w:hAnsiTheme="majorHAnsi" w:cstheme="majorHAnsi"/>
                  <w:color w:val="000000"/>
                  <w:sz w:val="18"/>
                  <w:szCs w:val="18"/>
                </w:rPr>
                <w:delText>0.09</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50" w:author="Stanley Mike-RMPE01" w:date="2017-05-22T13:36:00Z">
              <w:r>
                <w:rPr>
                  <w:rFonts w:asciiTheme="majorHAnsi" w:hAnsiTheme="majorHAnsi" w:cstheme="majorHAnsi"/>
                  <w:color w:val="000000"/>
                  <w:sz w:val="18"/>
                  <w:szCs w:val="18"/>
                </w:rPr>
                <w:t>.8</w:t>
              </w:r>
            </w:ins>
            <w:del w:id="1151" w:author="Stanley Mike-RMPE01" w:date="2017-05-22T13:17:00Z">
              <w:r w:rsidR="00184954" w:rsidDel="00C0112F">
                <w:rPr>
                  <w:rFonts w:asciiTheme="majorHAnsi" w:hAnsiTheme="majorHAnsi" w:cstheme="majorHAnsi"/>
                  <w:color w:val="000000"/>
                  <w:sz w:val="18"/>
                  <w:szCs w:val="18"/>
                </w:rPr>
                <w:delText>2.1</w:delText>
              </w:r>
            </w:del>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Gyro only</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52" w:author="Stanley Mike-RMPE01" w:date="2017-05-22T13:35:00Z">
              <w:r>
                <w:rPr>
                  <w:rFonts w:asciiTheme="majorHAnsi" w:hAnsiTheme="majorHAnsi" w:cstheme="majorHAnsi"/>
                  <w:color w:val="000000"/>
                  <w:sz w:val="18"/>
                  <w:szCs w:val="18"/>
                </w:rPr>
                <w:t>.02</w:t>
              </w:r>
            </w:ins>
            <w:del w:id="1153" w:author="Stanley Mike-RMPE01" w:date="2017-05-22T13:17:00Z">
              <w:r w:rsidR="00184954" w:rsidDel="00C0112F">
                <w:rPr>
                  <w:rFonts w:asciiTheme="majorHAnsi" w:hAnsiTheme="majorHAnsi" w:cstheme="majorHAnsi"/>
                  <w:color w:val="000000"/>
                  <w:sz w:val="18"/>
                  <w:szCs w:val="18"/>
                </w:rPr>
                <w:delText>0.06</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54" w:author="Stanley Mike-RMPE01" w:date="2017-05-22T13:36:00Z">
              <w:r>
                <w:rPr>
                  <w:rFonts w:asciiTheme="majorHAnsi" w:hAnsiTheme="majorHAnsi" w:cstheme="majorHAnsi"/>
                  <w:color w:val="000000"/>
                  <w:sz w:val="18"/>
                  <w:szCs w:val="18"/>
                </w:rPr>
                <w:t>.62</w:t>
              </w:r>
            </w:ins>
            <w:del w:id="1155" w:author="Stanley Mike-RMPE01" w:date="2017-05-22T13:17:00Z">
              <w:r w:rsidR="00184954" w:rsidDel="00C0112F">
                <w:rPr>
                  <w:rFonts w:asciiTheme="majorHAnsi" w:hAnsiTheme="majorHAnsi" w:cstheme="majorHAnsi"/>
                  <w:color w:val="000000"/>
                  <w:sz w:val="18"/>
                  <w:szCs w:val="18"/>
                </w:rPr>
                <w:delText>1.6</w:delText>
              </w:r>
            </w:del>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 xml:space="preserve">Accel + Mag, </w:t>
            </w:r>
            <w:proofErr w:type="spellStart"/>
            <w:r w:rsidRPr="002A2E8F">
              <w:rPr>
                <w:rFonts w:asciiTheme="minorHAnsi" w:hAnsiTheme="minorHAnsi" w:cstheme="minorHAnsi"/>
                <w:szCs w:val="18"/>
              </w:rPr>
              <w:t>eCompass</w:t>
            </w:r>
            <w:proofErr w:type="spellEnd"/>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56" w:author="Stanley Mike-RMPE01" w:date="2017-05-22T13:35:00Z">
              <w:r>
                <w:rPr>
                  <w:rFonts w:asciiTheme="majorHAnsi" w:hAnsiTheme="majorHAnsi" w:cstheme="majorHAnsi"/>
                  <w:color w:val="000000"/>
                  <w:sz w:val="18"/>
                  <w:szCs w:val="18"/>
                </w:rPr>
                <w:t>.04</w:t>
              </w:r>
            </w:ins>
            <w:del w:id="1157" w:author="Stanley Mike-RMPE01" w:date="2017-05-22T13:17:00Z">
              <w:r w:rsidR="00184954" w:rsidDel="00C0112F">
                <w:rPr>
                  <w:rFonts w:asciiTheme="majorHAnsi" w:hAnsiTheme="majorHAnsi" w:cstheme="majorHAnsi"/>
                  <w:color w:val="000000"/>
                  <w:sz w:val="18"/>
                  <w:szCs w:val="18"/>
                </w:rPr>
                <w:delText>0.12</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58" w:author="Stanley Mike-RMPE01" w:date="2017-05-22T13:36:00Z">
              <w:r>
                <w:rPr>
                  <w:rFonts w:asciiTheme="majorHAnsi" w:hAnsiTheme="majorHAnsi" w:cstheme="majorHAnsi"/>
                  <w:color w:val="000000"/>
                  <w:sz w:val="18"/>
                  <w:szCs w:val="18"/>
                </w:rPr>
                <w:t>1.11</w:t>
              </w:r>
            </w:ins>
            <w:del w:id="1159" w:author="Stanley Mike-RMPE01" w:date="2017-05-22T13:17:00Z">
              <w:r w:rsidR="00184954" w:rsidDel="00C0112F">
                <w:rPr>
                  <w:rFonts w:asciiTheme="majorHAnsi" w:hAnsiTheme="majorHAnsi" w:cstheme="majorHAnsi"/>
                  <w:color w:val="000000"/>
                  <w:sz w:val="18"/>
                  <w:szCs w:val="18"/>
                </w:rPr>
                <w:delText>2.9</w:delText>
              </w:r>
            </w:del>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Accel + Gyro</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60" w:author="Stanley Mike-RMPE01" w:date="2017-05-22T13:36:00Z">
              <w:r>
                <w:rPr>
                  <w:rFonts w:asciiTheme="majorHAnsi" w:hAnsiTheme="majorHAnsi" w:cstheme="majorHAnsi"/>
                  <w:color w:val="000000"/>
                  <w:sz w:val="18"/>
                  <w:szCs w:val="18"/>
                </w:rPr>
                <w:t>.16</w:t>
              </w:r>
            </w:ins>
            <w:del w:id="1161" w:author="Stanley Mike-RMPE01" w:date="2017-05-22T13:17:00Z">
              <w:r w:rsidR="00184954" w:rsidDel="00C0112F">
                <w:rPr>
                  <w:rFonts w:asciiTheme="majorHAnsi" w:hAnsiTheme="majorHAnsi" w:cstheme="majorHAnsi"/>
                  <w:color w:val="000000"/>
                  <w:sz w:val="18"/>
                  <w:szCs w:val="18"/>
                </w:rPr>
                <w:delText>0.42</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62" w:author="Stanley Mike-RMPE01" w:date="2017-05-22T13:36:00Z">
              <w:r>
                <w:rPr>
                  <w:rFonts w:asciiTheme="majorHAnsi" w:hAnsiTheme="majorHAnsi" w:cstheme="majorHAnsi"/>
                  <w:color w:val="000000"/>
                  <w:sz w:val="18"/>
                  <w:szCs w:val="18"/>
                </w:rPr>
                <w:t>3.936</w:t>
              </w:r>
            </w:ins>
            <w:del w:id="1163" w:author="Stanley Mike-RMPE01" w:date="2017-05-22T13:17:00Z">
              <w:r w:rsidR="00184954" w:rsidDel="00C0112F">
                <w:rPr>
                  <w:rFonts w:asciiTheme="majorHAnsi" w:hAnsiTheme="majorHAnsi" w:cstheme="majorHAnsi"/>
                  <w:color w:val="000000"/>
                  <w:sz w:val="18"/>
                  <w:szCs w:val="18"/>
                </w:rPr>
                <w:delText>10.5</w:delText>
              </w:r>
            </w:del>
          </w:p>
        </w:tc>
      </w:tr>
      <w:tr w:rsidR="00184954" w:rsidTr="00616E30">
        <w:tc>
          <w:tcPr>
            <w:tcW w:w="3240" w:type="dxa"/>
            <w:tcBorders>
              <w:top w:val="nil"/>
              <w:left w:val="single" w:sz="4" w:space="0" w:color="auto"/>
              <w:bottom w:val="single" w:sz="4" w:space="0" w:color="auto"/>
              <w:right w:val="single" w:sz="4" w:space="0" w:color="auto"/>
            </w:tcBorders>
            <w:shd w:val="clear" w:color="auto" w:fill="auto"/>
          </w:tcPr>
          <w:p w:rsidR="00184954" w:rsidRPr="002A2E8F" w:rsidRDefault="00184954" w:rsidP="00616E30">
            <w:pPr>
              <w:pStyle w:val="CellBody"/>
              <w:jc w:val="center"/>
              <w:rPr>
                <w:rFonts w:asciiTheme="minorHAnsi" w:eastAsia="Arial" w:hAnsiTheme="minorHAnsi" w:cstheme="minorHAnsi"/>
                <w:szCs w:val="18"/>
              </w:rPr>
            </w:pPr>
            <w:r w:rsidRPr="002A2E8F">
              <w:rPr>
                <w:rFonts w:asciiTheme="minorHAnsi" w:hAnsiTheme="minorHAnsi" w:cstheme="minorHAnsi"/>
                <w:szCs w:val="18"/>
              </w:rPr>
              <w:t>9-axis</w:t>
            </w:r>
          </w:p>
        </w:tc>
        <w:tc>
          <w:tcPr>
            <w:tcW w:w="3240"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64" w:author="Stanley Mike-RMPE01" w:date="2017-05-22T13:36:00Z">
              <w:r>
                <w:rPr>
                  <w:rFonts w:asciiTheme="majorHAnsi" w:hAnsiTheme="majorHAnsi" w:cstheme="majorHAnsi"/>
                  <w:color w:val="000000"/>
                  <w:sz w:val="18"/>
                  <w:szCs w:val="18"/>
                </w:rPr>
                <w:t>.53</w:t>
              </w:r>
            </w:ins>
            <w:del w:id="1165" w:author="Stanley Mike-RMPE01" w:date="2017-05-22T13:17:00Z">
              <w:r w:rsidR="00184954" w:rsidDel="00C0112F">
                <w:rPr>
                  <w:rFonts w:asciiTheme="majorHAnsi" w:hAnsiTheme="majorHAnsi" w:cstheme="majorHAnsi"/>
                  <w:color w:val="000000"/>
                  <w:sz w:val="18"/>
                  <w:szCs w:val="18"/>
                </w:rPr>
                <w:delText>1.41</w:delText>
              </w:r>
            </w:del>
          </w:p>
        </w:tc>
        <w:tc>
          <w:tcPr>
            <w:tcW w:w="3685" w:type="dxa"/>
            <w:tcBorders>
              <w:top w:val="nil"/>
              <w:left w:val="nil"/>
              <w:bottom w:val="single" w:sz="4" w:space="0" w:color="auto"/>
              <w:right w:val="single" w:sz="4" w:space="0" w:color="auto"/>
            </w:tcBorders>
            <w:shd w:val="clear" w:color="auto" w:fill="auto"/>
            <w:vAlign w:val="bottom"/>
          </w:tcPr>
          <w:p w:rsidR="00184954" w:rsidRPr="002A2E8F" w:rsidRDefault="007A4B7E" w:rsidP="004C369F">
            <w:pPr>
              <w:jc w:val="center"/>
              <w:rPr>
                <w:rFonts w:asciiTheme="majorHAnsi" w:hAnsiTheme="majorHAnsi" w:cstheme="majorHAnsi"/>
                <w:color w:val="000000"/>
                <w:sz w:val="18"/>
                <w:szCs w:val="18"/>
              </w:rPr>
            </w:pPr>
            <w:ins w:id="1166" w:author="Stanley Mike-RMPE01" w:date="2017-05-22T13:36:00Z">
              <w:r>
                <w:rPr>
                  <w:rFonts w:asciiTheme="majorHAnsi" w:hAnsiTheme="majorHAnsi" w:cstheme="majorHAnsi"/>
                  <w:color w:val="000000"/>
                  <w:sz w:val="18"/>
                  <w:szCs w:val="18"/>
                </w:rPr>
                <w:t>13.29</w:t>
              </w:r>
            </w:ins>
            <w:del w:id="1167" w:author="Stanley Mike-RMPE01" w:date="2017-05-22T13:17:00Z">
              <w:r w:rsidR="00184954" w:rsidDel="00C0112F">
                <w:rPr>
                  <w:rFonts w:asciiTheme="majorHAnsi" w:hAnsiTheme="majorHAnsi" w:cstheme="majorHAnsi"/>
                  <w:color w:val="000000"/>
                  <w:sz w:val="18"/>
                  <w:szCs w:val="18"/>
                </w:rPr>
                <w:delText>35.3</w:delText>
              </w:r>
            </w:del>
          </w:p>
        </w:tc>
      </w:tr>
    </w:tbl>
    <w:p w:rsidR="007A4B7E" w:rsidRPr="004509D0" w:rsidRDefault="00CA48E4">
      <w:pPr>
        <w:pStyle w:val="Caption"/>
        <w:rPr>
          <w:ins w:id="1168" w:author="Stanley Mike-RMPE01" w:date="2017-05-22T13:37:00Z"/>
        </w:rPr>
        <w:pPrChange w:id="1169" w:author="Stanley Mike-RMPE01" w:date="2017-05-25T08:11:00Z">
          <w:pPr>
            <w:pStyle w:val="TableTitle"/>
          </w:pPr>
        </w:pPrChange>
      </w:pPr>
      <w:ins w:id="1170" w:author="Stanley Mike-RMPE01" w:date="2017-05-24T08:59:00Z">
        <w:r>
          <w:t xml:space="preserve">Table </w:t>
        </w:r>
        <w:r>
          <w:fldChar w:fldCharType="begin"/>
        </w:r>
        <w:r>
          <w:instrText xml:space="preserve"> SEQ Table \* ARABIC </w:instrText>
        </w:r>
        <w:r>
          <w:fldChar w:fldCharType="separate"/>
        </w:r>
      </w:ins>
      <w:ins w:id="1171" w:author="Stanley Mike-RMPE01" w:date="2017-05-27T12:25:00Z">
        <w:r w:rsidR="006C3433">
          <w:rPr>
            <w:noProof/>
          </w:rPr>
          <w:t>11</w:t>
        </w:r>
      </w:ins>
      <w:ins w:id="1172" w:author="Stanley Mike-RMPE01" w:date="2017-05-24T08:59:00Z">
        <w:r>
          <w:fldChar w:fldCharType="end"/>
        </w:r>
      </w:ins>
      <w:ins w:id="1173" w:author="Stanley Mike-RMPE01" w:date="2017-05-25T13:27:00Z">
        <w:r w:rsidR="00DB06B5">
          <w:t>:</w:t>
        </w:r>
      </w:ins>
      <w:ins w:id="1174" w:author="Stanley Mike-RMPE01" w:date="2017-05-24T08:59:00Z">
        <w:r>
          <w:rPr>
            <w:noProof/>
          </w:rPr>
          <w:t xml:space="preserve"> </w:t>
        </w:r>
      </w:ins>
      <w:ins w:id="1175" w:author="Stanley Mike-RMPE01" w:date="2017-05-22T13:37:00Z">
        <w:r w:rsidR="007A4B7E" w:rsidRPr="004509D0">
          <w:t>Typical I</w:t>
        </w:r>
        <w:r w:rsidR="007A4B7E" w:rsidRPr="004509D0">
          <w:rPr>
            <w:rPrChange w:id="1176" w:author="Stanley Mike-RMPE01" w:date="2017-05-22T13:51:00Z">
              <w:rPr>
                <w:vertAlign w:val="subscript"/>
              </w:rPr>
            </w:rPrChange>
          </w:rPr>
          <w:t>DD</w:t>
        </w:r>
        <w:r w:rsidR="007A4B7E" w:rsidRPr="004509D0">
          <w:t xml:space="preserve"> Executing on FRDM-KL25Z</w:t>
        </w:r>
      </w:ins>
    </w:p>
    <w:tbl>
      <w:tblPr>
        <w:tblStyle w:val="Freescale2"/>
        <w:tblW w:w="10165" w:type="dxa"/>
        <w:tblLayout w:type="fixed"/>
        <w:tblLook w:val="0620" w:firstRow="1" w:lastRow="0" w:firstColumn="0" w:lastColumn="0" w:noHBand="1" w:noVBand="1"/>
      </w:tblPr>
      <w:tblGrid>
        <w:gridCol w:w="3240"/>
        <w:gridCol w:w="3240"/>
        <w:gridCol w:w="3685"/>
      </w:tblGrid>
      <w:tr w:rsidR="007A4B7E" w:rsidTr="005F725B">
        <w:trPr>
          <w:cnfStyle w:val="100000000000" w:firstRow="1" w:lastRow="0" w:firstColumn="0" w:lastColumn="0" w:oddVBand="0" w:evenVBand="0" w:oddHBand="0" w:evenHBand="0" w:firstRowFirstColumn="0" w:firstRowLastColumn="0" w:lastRowFirstColumn="0" w:lastRowLastColumn="0"/>
          <w:tblHeader/>
          <w:ins w:id="1177" w:author="Stanley Mike-RMPE01" w:date="2017-05-22T13:37:00Z"/>
        </w:trPr>
        <w:tc>
          <w:tcPr>
            <w:tcW w:w="3240" w:type="dxa"/>
          </w:tcPr>
          <w:p w:rsidR="007A4B7E" w:rsidRDefault="007A4B7E" w:rsidP="005F725B">
            <w:pPr>
              <w:pStyle w:val="CellBody"/>
              <w:keepNext/>
              <w:rPr>
                <w:ins w:id="1178" w:author="Stanley Mike-RMPE01" w:date="2017-05-22T13:37:00Z"/>
                <w:rFonts w:eastAsia="Arial" w:cs="Arial"/>
                <w:szCs w:val="18"/>
              </w:rPr>
            </w:pPr>
            <w:ins w:id="1179" w:author="Stanley Mike-RMPE01" w:date="2017-05-22T13:37:00Z">
              <w:r>
                <w:t>Function</w:t>
              </w:r>
            </w:ins>
          </w:p>
        </w:tc>
        <w:tc>
          <w:tcPr>
            <w:tcW w:w="3240" w:type="dxa"/>
          </w:tcPr>
          <w:p w:rsidR="007A4B7E" w:rsidRDefault="007A4B7E" w:rsidP="005F725B">
            <w:pPr>
              <w:pStyle w:val="CellBody"/>
              <w:rPr>
                <w:ins w:id="1180" w:author="Stanley Mike-RMPE01" w:date="2017-05-22T13:37:00Z"/>
                <w:rFonts w:eastAsia="Arial" w:cs="Arial"/>
                <w:szCs w:val="18"/>
              </w:rPr>
            </w:pPr>
            <w:ins w:id="1181" w:author="Stanley Mike-RMPE01" w:date="2017-05-22T13:37:00Z">
              <w:r>
                <w:t>Fusion</w:t>
              </w:r>
              <w:r>
                <w:rPr>
                  <w:spacing w:val="1"/>
                </w:rPr>
                <w:t xml:space="preserve"> </w:t>
              </w:r>
              <w:r>
                <w:rPr>
                  <w:spacing w:val="-1"/>
                </w:rPr>
                <w:t>I</w:t>
              </w:r>
              <w:r>
                <w:rPr>
                  <w:spacing w:val="-1"/>
                  <w:position w:val="-3"/>
                  <w:sz w:val="13"/>
                </w:rPr>
                <w:t>DD</w:t>
              </w:r>
              <w:r>
                <w:rPr>
                  <w:spacing w:val="14"/>
                  <w:position w:val="-3"/>
                  <w:sz w:val="13"/>
                </w:rPr>
                <w:t xml:space="preserve"> </w:t>
              </w:r>
              <w:r>
                <w:t>@</w:t>
              </w:r>
              <w:r>
                <w:rPr>
                  <w:spacing w:val="1"/>
                </w:rPr>
                <w:t xml:space="preserve"> </w:t>
              </w:r>
              <w:r>
                <w:t>25 Hz</w:t>
              </w:r>
              <w:r>
                <w:rPr>
                  <w:spacing w:val="1"/>
                </w:rPr>
                <w:t xml:space="preserve"> </w:t>
              </w:r>
              <w:r>
                <w:t>rate (mA)</w:t>
              </w:r>
            </w:ins>
          </w:p>
        </w:tc>
        <w:tc>
          <w:tcPr>
            <w:tcW w:w="3685" w:type="dxa"/>
          </w:tcPr>
          <w:p w:rsidR="007A4B7E" w:rsidRDefault="007A4B7E" w:rsidP="005F725B">
            <w:pPr>
              <w:pStyle w:val="CellBody"/>
              <w:rPr>
                <w:ins w:id="1182" w:author="Stanley Mike-RMPE01" w:date="2017-05-22T13:37:00Z"/>
                <w:rFonts w:eastAsia="Arial" w:cs="Arial"/>
                <w:szCs w:val="18"/>
              </w:rPr>
            </w:pPr>
            <w:ins w:id="1183" w:author="Stanley Mike-RMPE01" w:date="2017-05-22T13:37:00Z">
              <w:r>
                <w:t>Fusion</w:t>
              </w:r>
              <w:r>
                <w:rPr>
                  <w:spacing w:val="2"/>
                </w:rPr>
                <w:t xml:space="preserve"> </w:t>
              </w:r>
              <w:r>
                <w:t>I</w:t>
              </w:r>
              <w:r>
                <w:rPr>
                  <w:position w:val="-3"/>
                  <w:sz w:val="13"/>
                </w:rPr>
                <w:t>DD</w:t>
              </w:r>
              <w:r>
                <w:rPr>
                  <w:spacing w:val="15"/>
                  <w:position w:val="-3"/>
                  <w:sz w:val="13"/>
                </w:rPr>
                <w:t xml:space="preserve"> </w:t>
              </w:r>
              <w:r>
                <w:t>/ Hz (</w:t>
              </w:r>
              <w:r>
                <w:sym w:font="Symbol" w:char="F06D"/>
              </w:r>
              <w:r>
                <w:t>A)</w:t>
              </w:r>
            </w:ins>
          </w:p>
        </w:tc>
      </w:tr>
      <w:tr w:rsidR="007A4B7E" w:rsidTr="005F725B">
        <w:trPr>
          <w:ins w:id="1184" w:author="Stanley Mike-RMPE01" w:date="2017-05-22T13:37:00Z"/>
        </w:trPr>
        <w:tc>
          <w:tcPr>
            <w:tcW w:w="3240" w:type="dxa"/>
          </w:tcPr>
          <w:p w:rsidR="007A4B7E" w:rsidRPr="002A2E8F" w:rsidRDefault="007A4B7E" w:rsidP="005F725B">
            <w:pPr>
              <w:pStyle w:val="CellBody"/>
              <w:jc w:val="center"/>
              <w:rPr>
                <w:ins w:id="1185" w:author="Stanley Mike-RMPE01" w:date="2017-05-22T13:37:00Z"/>
                <w:rFonts w:asciiTheme="minorHAnsi" w:hAnsiTheme="minorHAnsi" w:cstheme="minorHAnsi"/>
                <w:szCs w:val="18"/>
              </w:rPr>
            </w:pPr>
            <w:ins w:id="1186" w:author="Stanley Mike-RMPE01" w:date="2017-05-22T13:37:00Z">
              <w:r>
                <w:rPr>
                  <w:rFonts w:asciiTheme="minorHAnsi" w:hAnsiTheme="minorHAnsi" w:cstheme="minorHAnsi"/>
                  <w:szCs w:val="18"/>
                </w:rPr>
                <w:t xml:space="preserve">Total Project IDD </w:t>
              </w:r>
            </w:ins>
            <w:ins w:id="1187" w:author="Stanley Mike-RMPE01" w:date="2017-05-22T14:14:00Z">
              <w:r w:rsidR="00526060">
                <w:rPr>
                  <w:rFonts w:asciiTheme="minorHAnsi" w:hAnsiTheme="minorHAnsi" w:cstheme="minorHAnsi"/>
                  <w:szCs w:val="18"/>
                </w:rPr>
                <w:t>(measured)</w:t>
              </w:r>
            </w:ins>
          </w:p>
        </w:tc>
        <w:tc>
          <w:tcPr>
            <w:tcW w:w="3240" w:type="dxa"/>
            <w:tcBorders>
              <w:top w:val="single" w:sz="4" w:space="0" w:color="auto"/>
              <w:left w:val="single" w:sz="4" w:space="0" w:color="auto"/>
              <w:bottom w:val="single" w:sz="4" w:space="0" w:color="auto"/>
              <w:right w:val="single" w:sz="4" w:space="0" w:color="auto"/>
            </w:tcBorders>
            <w:shd w:val="clear" w:color="auto" w:fill="auto"/>
            <w:vAlign w:val="bottom"/>
          </w:tcPr>
          <w:p w:rsidR="007A4B7E" w:rsidDel="00C0112F" w:rsidRDefault="007A4B7E" w:rsidP="005F725B">
            <w:pPr>
              <w:pStyle w:val="CellBody"/>
              <w:jc w:val="center"/>
              <w:rPr>
                <w:ins w:id="1188" w:author="Stanley Mike-RMPE01" w:date="2017-05-22T13:37:00Z"/>
                <w:rFonts w:asciiTheme="minorHAnsi" w:hAnsiTheme="minorHAnsi" w:cstheme="minorHAnsi"/>
                <w:color w:val="000000"/>
                <w:szCs w:val="18"/>
              </w:rPr>
            </w:pPr>
            <w:ins w:id="1189" w:author="Stanley Mike-RMPE01" w:date="2017-05-22T13:38:00Z">
              <w:r>
                <w:rPr>
                  <w:rFonts w:asciiTheme="minorHAnsi" w:hAnsiTheme="minorHAnsi" w:cstheme="minorHAnsi"/>
                  <w:color w:val="000000"/>
                  <w:szCs w:val="18"/>
                </w:rPr>
                <w:t>7.52</w:t>
              </w:r>
            </w:ins>
          </w:p>
        </w:tc>
        <w:tc>
          <w:tcPr>
            <w:tcW w:w="3685" w:type="dxa"/>
            <w:tcBorders>
              <w:top w:val="single" w:sz="4" w:space="0" w:color="auto"/>
              <w:left w:val="nil"/>
              <w:bottom w:val="single" w:sz="4" w:space="0" w:color="auto"/>
              <w:right w:val="single" w:sz="4" w:space="0" w:color="auto"/>
            </w:tcBorders>
            <w:shd w:val="clear" w:color="auto" w:fill="D9D9D9" w:themeFill="background1" w:themeFillShade="D9"/>
            <w:vAlign w:val="bottom"/>
          </w:tcPr>
          <w:p w:rsidR="007A4B7E" w:rsidDel="00C0112F" w:rsidRDefault="007A4B7E" w:rsidP="005F725B">
            <w:pPr>
              <w:pStyle w:val="CellBody"/>
              <w:jc w:val="center"/>
              <w:rPr>
                <w:ins w:id="1190" w:author="Stanley Mike-RMPE01" w:date="2017-05-22T13:37:00Z"/>
                <w:rFonts w:asciiTheme="minorHAnsi" w:hAnsiTheme="minorHAnsi" w:cstheme="minorHAnsi"/>
                <w:color w:val="000000"/>
                <w:szCs w:val="18"/>
              </w:rPr>
            </w:pPr>
          </w:p>
        </w:tc>
      </w:tr>
      <w:tr w:rsidR="007A4B7E" w:rsidTr="005F725B">
        <w:trPr>
          <w:ins w:id="1191" w:author="Stanley Mike-RMPE01" w:date="2017-05-22T13:37:00Z"/>
        </w:trPr>
        <w:tc>
          <w:tcPr>
            <w:tcW w:w="3240" w:type="dxa"/>
          </w:tcPr>
          <w:p w:rsidR="007A4B7E" w:rsidRPr="002A2E8F" w:rsidRDefault="007A4B7E" w:rsidP="005F725B">
            <w:pPr>
              <w:pStyle w:val="CellBody"/>
              <w:jc w:val="center"/>
              <w:rPr>
                <w:ins w:id="1192" w:author="Stanley Mike-RMPE01" w:date="2017-05-22T13:37:00Z"/>
                <w:rFonts w:asciiTheme="minorHAnsi" w:eastAsia="Arial" w:hAnsiTheme="minorHAnsi" w:cstheme="minorHAnsi"/>
                <w:szCs w:val="18"/>
              </w:rPr>
            </w:pPr>
            <w:ins w:id="1193" w:author="Stanley Mike-RMPE01" w:date="2017-05-22T13:37:00Z">
              <w:r w:rsidRPr="002A2E8F">
                <w:rPr>
                  <w:rFonts w:asciiTheme="minorHAnsi" w:hAnsiTheme="minorHAnsi" w:cstheme="minorHAnsi"/>
                  <w:szCs w:val="18"/>
                </w:rPr>
                <w:t>Accel only</w:t>
              </w:r>
            </w:ins>
          </w:p>
        </w:tc>
        <w:tc>
          <w:tcPr>
            <w:tcW w:w="3240" w:type="dxa"/>
            <w:tcBorders>
              <w:top w:val="single" w:sz="4" w:space="0" w:color="auto"/>
              <w:left w:val="single" w:sz="4" w:space="0" w:color="auto"/>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194" w:author="Stanley Mike-RMPE01" w:date="2017-05-22T13:37:00Z"/>
                <w:rFonts w:asciiTheme="minorHAnsi" w:hAnsiTheme="minorHAnsi" w:cstheme="minorHAnsi"/>
                <w:color w:val="000000"/>
                <w:szCs w:val="18"/>
              </w:rPr>
            </w:pPr>
            <w:ins w:id="1195" w:author="Stanley Mike-RMPE01" w:date="2017-05-22T13:38:00Z">
              <w:r>
                <w:rPr>
                  <w:rFonts w:asciiTheme="minorHAnsi" w:hAnsiTheme="minorHAnsi" w:cstheme="minorHAnsi"/>
                  <w:color w:val="000000"/>
                  <w:szCs w:val="18"/>
                </w:rPr>
                <w:t>.11</w:t>
              </w:r>
            </w:ins>
          </w:p>
        </w:tc>
        <w:tc>
          <w:tcPr>
            <w:tcW w:w="3685" w:type="dxa"/>
            <w:tcBorders>
              <w:top w:val="single" w:sz="4" w:space="0" w:color="auto"/>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196" w:author="Stanley Mike-RMPE01" w:date="2017-05-22T13:37:00Z"/>
                <w:rFonts w:asciiTheme="minorHAnsi" w:hAnsiTheme="minorHAnsi" w:cstheme="minorHAnsi"/>
                <w:color w:val="000000"/>
                <w:szCs w:val="18"/>
              </w:rPr>
            </w:pPr>
            <w:ins w:id="1197" w:author="Stanley Mike-RMPE01" w:date="2017-05-22T13:44:00Z">
              <w:r>
                <w:rPr>
                  <w:rFonts w:asciiTheme="minorHAnsi" w:hAnsiTheme="minorHAnsi" w:cstheme="minorHAnsi"/>
                  <w:color w:val="000000"/>
                  <w:szCs w:val="18"/>
                </w:rPr>
                <w:t>4.47</w:t>
              </w:r>
            </w:ins>
          </w:p>
        </w:tc>
      </w:tr>
      <w:tr w:rsidR="007A4B7E" w:rsidTr="005F725B">
        <w:trPr>
          <w:ins w:id="1198" w:author="Stanley Mike-RMPE01" w:date="2017-05-22T13:37:00Z"/>
        </w:trPr>
        <w:tc>
          <w:tcPr>
            <w:tcW w:w="3240" w:type="dxa"/>
          </w:tcPr>
          <w:p w:rsidR="007A4B7E" w:rsidRPr="002A2E8F" w:rsidRDefault="007A4B7E" w:rsidP="005F725B">
            <w:pPr>
              <w:pStyle w:val="CellBody"/>
              <w:jc w:val="center"/>
              <w:rPr>
                <w:ins w:id="1199" w:author="Stanley Mike-RMPE01" w:date="2017-05-22T13:37:00Z"/>
                <w:rFonts w:asciiTheme="minorHAnsi" w:eastAsia="Arial" w:hAnsiTheme="minorHAnsi" w:cstheme="minorHAnsi"/>
                <w:szCs w:val="18"/>
              </w:rPr>
            </w:pPr>
            <w:ins w:id="1200" w:author="Stanley Mike-RMPE01" w:date="2017-05-22T13:37:00Z">
              <w:r w:rsidRPr="002A2E8F">
                <w:rPr>
                  <w:rFonts w:asciiTheme="minorHAnsi" w:hAnsiTheme="minorHAnsi" w:cstheme="minorHAnsi"/>
                  <w:szCs w:val="18"/>
                </w:rPr>
                <w:t>2D Mag</w:t>
              </w:r>
            </w:ins>
          </w:p>
        </w:tc>
        <w:tc>
          <w:tcPr>
            <w:tcW w:w="3240" w:type="dxa"/>
            <w:tcBorders>
              <w:top w:val="nil"/>
              <w:left w:val="single" w:sz="4" w:space="0" w:color="auto"/>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01" w:author="Stanley Mike-RMPE01" w:date="2017-05-22T13:37:00Z"/>
                <w:rFonts w:asciiTheme="minorHAnsi" w:hAnsiTheme="minorHAnsi" w:cstheme="minorHAnsi"/>
                <w:color w:val="000000"/>
                <w:szCs w:val="18"/>
              </w:rPr>
            </w:pPr>
            <w:ins w:id="1202" w:author="Stanley Mike-RMPE01" w:date="2017-05-22T13:38:00Z">
              <w:r>
                <w:rPr>
                  <w:rFonts w:asciiTheme="minorHAnsi" w:hAnsiTheme="minorHAnsi" w:cstheme="minorHAnsi"/>
                  <w:color w:val="000000"/>
                  <w:szCs w:val="18"/>
                </w:rPr>
                <w:t>.08</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03" w:author="Stanley Mike-RMPE01" w:date="2017-05-22T13:37:00Z"/>
                <w:rFonts w:asciiTheme="minorHAnsi" w:hAnsiTheme="minorHAnsi" w:cstheme="minorHAnsi"/>
                <w:color w:val="000000"/>
                <w:szCs w:val="18"/>
              </w:rPr>
            </w:pPr>
            <w:ins w:id="1204" w:author="Stanley Mike-RMPE01" w:date="2017-05-22T13:44:00Z">
              <w:r>
                <w:rPr>
                  <w:rFonts w:asciiTheme="minorHAnsi" w:hAnsiTheme="minorHAnsi" w:cstheme="minorHAnsi"/>
                  <w:color w:val="000000"/>
                  <w:szCs w:val="18"/>
                </w:rPr>
                <w:t>3.29</w:t>
              </w:r>
            </w:ins>
          </w:p>
        </w:tc>
      </w:tr>
      <w:tr w:rsidR="007A4B7E" w:rsidTr="005F725B">
        <w:trPr>
          <w:ins w:id="1205" w:author="Stanley Mike-RMPE01" w:date="2017-05-22T13:37:00Z"/>
        </w:trPr>
        <w:tc>
          <w:tcPr>
            <w:tcW w:w="3240" w:type="dxa"/>
          </w:tcPr>
          <w:p w:rsidR="007A4B7E" w:rsidRPr="002A2E8F" w:rsidRDefault="007A4B7E" w:rsidP="005F725B">
            <w:pPr>
              <w:pStyle w:val="CellBody"/>
              <w:jc w:val="center"/>
              <w:rPr>
                <w:ins w:id="1206" w:author="Stanley Mike-RMPE01" w:date="2017-05-22T13:37:00Z"/>
                <w:rFonts w:asciiTheme="minorHAnsi" w:eastAsia="Arial" w:hAnsiTheme="minorHAnsi" w:cstheme="minorHAnsi"/>
                <w:szCs w:val="18"/>
              </w:rPr>
            </w:pPr>
            <w:ins w:id="1207" w:author="Stanley Mike-RMPE01" w:date="2017-05-22T13:37:00Z">
              <w:r w:rsidRPr="002A2E8F">
                <w:rPr>
                  <w:rFonts w:asciiTheme="minorHAnsi" w:hAnsiTheme="minorHAnsi" w:cstheme="minorHAnsi"/>
                  <w:szCs w:val="18"/>
                </w:rPr>
                <w:t>Gyro only</w:t>
              </w:r>
            </w:ins>
          </w:p>
        </w:tc>
        <w:tc>
          <w:tcPr>
            <w:tcW w:w="3240" w:type="dxa"/>
            <w:tcBorders>
              <w:top w:val="nil"/>
              <w:left w:val="single" w:sz="4" w:space="0" w:color="auto"/>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08" w:author="Stanley Mike-RMPE01" w:date="2017-05-22T13:37:00Z"/>
                <w:rFonts w:asciiTheme="minorHAnsi" w:hAnsiTheme="minorHAnsi" w:cstheme="minorHAnsi"/>
                <w:color w:val="000000"/>
                <w:szCs w:val="18"/>
              </w:rPr>
            </w:pPr>
            <w:ins w:id="1209" w:author="Stanley Mike-RMPE01" w:date="2017-05-22T13:43:00Z">
              <w:r>
                <w:rPr>
                  <w:rFonts w:asciiTheme="minorHAnsi" w:hAnsiTheme="minorHAnsi" w:cstheme="minorHAnsi"/>
                  <w:color w:val="000000"/>
                  <w:szCs w:val="18"/>
                </w:rPr>
                <w:t>.08</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10" w:author="Stanley Mike-RMPE01" w:date="2017-05-22T13:37:00Z"/>
                <w:rFonts w:asciiTheme="minorHAnsi" w:hAnsiTheme="minorHAnsi" w:cstheme="minorHAnsi"/>
                <w:color w:val="000000"/>
                <w:szCs w:val="18"/>
              </w:rPr>
            </w:pPr>
            <w:ins w:id="1211" w:author="Stanley Mike-RMPE01" w:date="2017-05-22T13:43:00Z">
              <w:r>
                <w:rPr>
                  <w:rFonts w:asciiTheme="minorHAnsi" w:hAnsiTheme="minorHAnsi" w:cstheme="minorHAnsi"/>
                  <w:color w:val="000000"/>
                  <w:szCs w:val="18"/>
                </w:rPr>
                <w:t>3.13</w:t>
              </w:r>
            </w:ins>
          </w:p>
        </w:tc>
      </w:tr>
      <w:tr w:rsidR="007A4B7E" w:rsidTr="005F725B">
        <w:trPr>
          <w:ins w:id="1212" w:author="Stanley Mike-RMPE01" w:date="2017-05-22T13:37:00Z"/>
        </w:trPr>
        <w:tc>
          <w:tcPr>
            <w:tcW w:w="3240" w:type="dxa"/>
          </w:tcPr>
          <w:p w:rsidR="007A4B7E" w:rsidRPr="002A2E8F" w:rsidRDefault="007A4B7E" w:rsidP="005F725B">
            <w:pPr>
              <w:pStyle w:val="CellBody"/>
              <w:jc w:val="center"/>
              <w:rPr>
                <w:ins w:id="1213" w:author="Stanley Mike-RMPE01" w:date="2017-05-22T13:37:00Z"/>
                <w:rFonts w:asciiTheme="minorHAnsi" w:eastAsia="Arial" w:hAnsiTheme="minorHAnsi" w:cstheme="minorHAnsi"/>
                <w:szCs w:val="18"/>
              </w:rPr>
            </w:pPr>
            <w:ins w:id="1214" w:author="Stanley Mike-RMPE01" w:date="2017-05-22T13:37:00Z">
              <w:r w:rsidRPr="002A2E8F">
                <w:rPr>
                  <w:rFonts w:asciiTheme="minorHAnsi" w:hAnsiTheme="minorHAnsi" w:cstheme="minorHAnsi"/>
                  <w:szCs w:val="18"/>
                </w:rPr>
                <w:t xml:space="preserve">Accel + Mag, </w:t>
              </w:r>
              <w:proofErr w:type="spellStart"/>
              <w:r w:rsidRPr="002A2E8F">
                <w:rPr>
                  <w:rFonts w:asciiTheme="minorHAnsi" w:hAnsiTheme="minorHAnsi" w:cstheme="minorHAnsi"/>
                  <w:szCs w:val="18"/>
                </w:rPr>
                <w:t>eCompass</w:t>
              </w:r>
              <w:proofErr w:type="spellEnd"/>
            </w:ins>
          </w:p>
        </w:tc>
        <w:tc>
          <w:tcPr>
            <w:tcW w:w="3240" w:type="dxa"/>
            <w:tcBorders>
              <w:top w:val="nil"/>
              <w:left w:val="single" w:sz="4" w:space="0" w:color="auto"/>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15" w:author="Stanley Mike-RMPE01" w:date="2017-05-22T13:37:00Z"/>
                <w:rFonts w:asciiTheme="minorHAnsi" w:hAnsiTheme="minorHAnsi" w:cstheme="minorHAnsi"/>
                <w:color w:val="000000"/>
                <w:szCs w:val="18"/>
              </w:rPr>
            </w:pPr>
            <w:ins w:id="1216" w:author="Stanley Mike-RMPE01" w:date="2017-05-22T13:38:00Z">
              <w:r>
                <w:rPr>
                  <w:rFonts w:asciiTheme="minorHAnsi" w:hAnsiTheme="minorHAnsi" w:cstheme="minorHAnsi"/>
                  <w:color w:val="000000"/>
                  <w:szCs w:val="18"/>
                </w:rPr>
                <w:t>.14</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17" w:author="Stanley Mike-RMPE01" w:date="2017-05-22T13:37:00Z"/>
                <w:rFonts w:asciiTheme="minorHAnsi" w:hAnsiTheme="minorHAnsi" w:cstheme="minorHAnsi"/>
                <w:color w:val="000000"/>
                <w:szCs w:val="18"/>
              </w:rPr>
            </w:pPr>
            <w:ins w:id="1218" w:author="Stanley Mike-RMPE01" w:date="2017-05-22T13:38:00Z">
              <w:r>
                <w:rPr>
                  <w:rFonts w:asciiTheme="minorHAnsi" w:hAnsiTheme="minorHAnsi" w:cstheme="minorHAnsi"/>
                  <w:color w:val="000000"/>
                  <w:szCs w:val="18"/>
                </w:rPr>
                <w:t>5.48</w:t>
              </w:r>
            </w:ins>
          </w:p>
        </w:tc>
      </w:tr>
      <w:tr w:rsidR="007A4B7E" w:rsidTr="005F725B">
        <w:trPr>
          <w:ins w:id="1219" w:author="Stanley Mike-RMPE01" w:date="2017-05-22T13:37:00Z"/>
        </w:trPr>
        <w:tc>
          <w:tcPr>
            <w:tcW w:w="3240" w:type="dxa"/>
          </w:tcPr>
          <w:p w:rsidR="007A4B7E" w:rsidRPr="002A2E8F" w:rsidRDefault="007A4B7E" w:rsidP="005F725B">
            <w:pPr>
              <w:pStyle w:val="CellBody"/>
              <w:jc w:val="center"/>
              <w:rPr>
                <w:ins w:id="1220" w:author="Stanley Mike-RMPE01" w:date="2017-05-22T13:37:00Z"/>
                <w:rFonts w:asciiTheme="minorHAnsi" w:eastAsia="Arial" w:hAnsiTheme="minorHAnsi" w:cstheme="minorHAnsi"/>
                <w:szCs w:val="18"/>
              </w:rPr>
            </w:pPr>
            <w:ins w:id="1221" w:author="Stanley Mike-RMPE01" w:date="2017-05-22T13:37:00Z">
              <w:r w:rsidRPr="002A2E8F">
                <w:rPr>
                  <w:rFonts w:asciiTheme="minorHAnsi" w:hAnsiTheme="minorHAnsi" w:cstheme="minorHAnsi"/>
                  <w:szCs w:val="18"/>
                </w:rPr>
                <w:t>Accel + Gyro</w:t>
              </w:r>
            </w:ins>
          </w:p>
        </w:tc>
        <w:tc>
          <w:tcPr>
            <w:tcW w:w="3240" w:type="dxa"/>
            <w:tcBorders>
              <w:top w:val="nil"/>
              <w:left w:val="single" w:sz="4" w:space="0" w:color="auto"/>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22" w:author="Stanley Mike-RMPE01" w:date="2017-05-22T13:37:00Z"/>
                <w:rFonts w:asciiTheme="minorHAnsi" w:hAnsiTheme="minorHAnsi" w:cstheme="minorHAnsi"/>
                <w:color w:val="000000"/>
                <w:szCs w:val="18"/>
              </w:rPr>
            </w:pPr>
            <w:ins w:id="1223" w:author="Stanley Mike-RMPE01" w:date="2017-05-22T13:38:00Z">
              <w:r>
                <w:rPr>
                  <w:rFonts w:asciiTheme="minorHAnsi" w:hAnsiTheme="minorHAnsi" w:cstheme="minorHAnsi"/>
                  <w:color w:val="000000"/>
                  <w:szCs w:val="18"/>
                </w:rPr>
                <w:t>.32</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24" w:author="Stanley Mike-RMPE01" w:date="2017-05-22T13:37:00Z"/>
                <w:rFonts w:asciiTheme="minorHAnsi" w:hAnsiTheme="minorHAnsi" w:cstheme="minorHAnsi"/>
                <w:color w:val="000000"/>
                <w:szCs w:val="18"/>
              </w:rPr>
            </w:pPr>
            <w:ins w:id="1225" w:author="Stanley Mike-RMPE01" w:date="2017-05-22T13:38:00Z">
              <w:r>
                <w:rPr>
                  <w:rFonts w:asciiTheme="minorHAnsi" w:hAnsiTheme="minorHAnsi" w:cstheme="minorHAnsi"/>
                  <w:color w:val="000000"/>
                  <w:szCs w:val="18"/>
                </w:rPr>
                <w:t>12.7</w:t>
              </w:r>
            </w:ins>
          </w:p>
        </w:tc>
      </w:tr>
      <w:tr w:rsidR="007A4B7E" w:rsidTr="005F725B">
        <w:trPr>
          <w:ins w:id="1226" w:author="Stanley Mike-RMPE01" w:date="2017-05-22T13:37:00Z"/>
        </w:trPr>
        <w:tc>
          <w:tcPr>
            <w:tcW w:w="3240" w:type="dxa"/>
          </w:tcPr>
          <w:p w:rsidR="007A4B7E" w:rsidRPr="002A2E8F" w:rsidRDefault="007A4B7E" w:rsidP="005F725B">
            <w:pPr>
              <w:pStyle w:val="CellBody"/>
              <w:jc w:val="center"/>
              <w:rPr>
                <w:ins w:id="1227" w:author="Stanley Mike-RMPE01" w:date="2017-05-22T13:37:00Z"/>
                <w:rFonts w:asciiTheme="minorHAnsi" w:eastAsia="Arial" w:hAnsiTheme="minorHAnsi" w:cstheme="minorHAnsi"/>
                <w:szCs w:val="18"/>
              </w:rPr>
            </w:pPr>
            <w:ins w:id="1228" w:author="Stanley Mike-RMPE01" w:date="2017-05-22T13:37:00Z">
              <w:r w:rsidRPr="002A2E8F">
                <w:rPr>
                  <w:rFonts w:asciiTheme="minorHAnsi" w:hAnsiTheme="minorHAnsi" w:cstheme="minorHAnsi"/>
                  <w:szCs w:val="18"/>
                </w:rPr>
                <w:t>9-axis</w:t>
              </w:r>
            </w:ins>
          </w:p>
        </w:tc>
        <w:tc>
          <w:tcPr>
            <w:tcW w:w="3240" w:type="dxa"/>
            <w:tcBorders>
              <w:top w:val="nil"/>
              <w:left w:val="single" w:sz="4" w:space="0" w:color="auto"/>
              <w:bottom w:val="single" w:sz="4" w:space="0" w:color="auto"/>
              <w:right w:val="single" w:sz="4" w:space="0" w:color="auto"/>
            </w:tcBorders>
            <w:shd w:val="clear" w:color="auto" w:fill="auto"/>
            <w:vAlign w:val="bottom"/>
          </w:tcPr>
          <w:p w:rsidR="007A4B7E" w:rsidRPr="00752575" w:rsidRDefault="007A4B7E" w:rsidP="005F725B">
            <w:pPr>
              <w:pStyle w:val="CellBody"/>
              <w:jc w:val="center"/>
              <w:rPr>
                <w:ins w:id="1229" w:author="Stanley Mike-RMPE01" w:date="2017-05-22T13:37:00Z"/>
                <w:rFonts w:asciiTheme="minorHAnsi" w:hAnsiTheme="minorHAnsi" w:cstheme="minorHAnsi"/>
                <w:color w:val="000000"/>
                <w:szCs w:val="18"/>
              </w:rPr>
            </w:pPr>
            <w:ins w:id="1230" w:author="Stanley Mike-RMPE01" w:date="2017-05-22T13:38:00Z">
              <w:r>
                <w:rPr>
                  <w:rFonts w:asciiTheme="minorHAnsi" w:hAnsiTheme="minorHAnsi" w:cstheme="minorHAnsi"/>
                  <w:color w:val="000000"/>
                  <w:szCs w:val="18"/>
                </w:rPr>
                <w:t>.67</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pStyle w:val="CellBody"/>
              <w:jc w:val="center"/>
              <w:rPr>
                <w:ins w:id="1231" w:author="Stanley Mike-RMPE01" w:date="2017-05-22T13:37:00Z"/>
                <w:rFonts w:asciiTheme="minorHAnsi" w:hAnsiTheme="minorHAnsi" w:cstheme="minorHAnsi"/>
                <w:color w:val="000000"/>
                <w:szCs w:val="18"/>
              </w:rPr>
            </w:pPr>
            <w:ins w:id="1232" w:author="Stanley Mike-RMPE01" w:date="2017-05-22T13:38:00Z">
              <w:r>
                <w:rPr>
                  <w:rFonts w:asciiTheme="minorHAnsi" w:hAnsiTheme="minorHAnsi" w:cstheme="minorHAnsi"/>
                  <w:color w:val="000000"/>
                  <w:szCs w:val="18"/>
                </w:rPr>
                <w:t>26.8</w:t>
              </w:r>
            </w:ins>
          </w:p>
        </w:tc>
      </w:tr>
    </w:tbl>
    <w:p w:rsidR="007A4B7E" w:rsidRPr="00FC7B68" w:rsidRDefault="00534EC2">
      <w:pPr>
        <w:pStyle w:val="Caption"/>
        <w:rPr>
          <w:ins w:id="1233" w:author="Stanley Mike-RMPE01" w:date="2017-05-22T13:37:00Z"/>
        </w:rPr>
        <w:pPrChange w:id="1234" w:author="Stanley Mike-RMPE01" w:date="2017-05-25T08:11:00Z">
          <w:pPr>
            <w:pStyle w:val="TableTitle"/>
          </w:pPr>
        </w:pPrChange>
      </w:pPr>
      <w:ins w:id="1235" w:author="Stanley Mike-RMPE01" w:date="2017-05-25T08:08:00Z">
        <w:r>
          <w:t xml:space="preserve">Table </w:t>
        </w:r>
        <w:r>
          <w:fldChar w:fldCharType="begin"/>
        </w:r>
        <w:r>
          <w:instrText xml:space="preserve"> SEQ Table \* ARABIC </w:instrText>
        </w:r>
        <w:r>
          <w:fldChar w:fldCharType="separate"/>
        </w:r>
      </w:ins>
      <w:ins w:id="1236" w:author="Stanley Mike-RMPE01" w:date="2017-05-27T12:25:00Z">
        <w:r w:rsidR="006C3433">
          <w:rPr>
            <w:noProof/>
          </w:rPr>
          <w:t>12</w:t>
        </w:r>
      </w:ins>
      <w:ins w:id="1237" w:author="Stanley Mike-RMPE01" w:date="2017-05-25T08:08:00Z">
        <w:r>
          <w:fldChar w:fldCharType="end"/>
        </w:r>
      </w:ins>
      <w:ins w:id="1238" w:author="Stanley Mike-RMPE01" w:date="2017-05-25T13:27:00Z">
        <w:r w:rsidR="00DB06B5">
          <w:t>:</w:t>
        </w:r>
      </w:ins>
      <w:ins w:id="1239" w:author="Stanley Mike-RMPE01" w:date="2017-05-25T08:08:00Z">
        <w:r>
          <w:rPr>
            <w:noProof/>
          </w:rPr>
          <w:t xml:space="preserve"> </w:t>
        </w:r>
      </w:ins>
      <w:ins w:id="1240" w:author="Stanley Mike-RMPE01" w:date="2017-05-22T13:37:00Z">
        <w:r w:rsidR="007A4B7E">
          <w:t>Typical I</w:t>
        </w:r>
        <w:r w:rsidR="007A4B7E" w:rsidRPr="004C369F">
          <w:rPr>
            <w:vertAlign w:val="subscript"/>
          </w:rPr>
          <w:t>DD</w:t>
        </w:r>
        <w:r w:rsidR="007A4B7E" w:rsidRPr="00FC7B68">
          <w:t xml:space="preserve"> </w:t>
        </w:r>
        <w:r w:rsidR="007A4B7E">
          <w:t>Executing on</w:t>
        </w:r>
        <w:r w:rsidR="007A4B7E" w:rsidRPr="00FC7B68">
          <w:t xml:space="preserve"> </w:t>
        </w:r>
      </w:ins>
      <w:ins w:id="1241" w:author="Stanley Mike-RMPE01" w:date="2017-05-27T16:17:00Z">
        <w:r w:rsidR="007F6E20">
          <w:t>LPCXpresso54114</w:t>
        </w:r>
      </w:ins>
    </w:p>
    <w:tbl>
      <w:tblPr>
        <w:tblStyle w:val="Freescale2"/>
        <w:tblW w:w="10165" w:type="dxa"/>
        <w:tblLayout w:type="fixed"/>
        <w:tblLook w:val="0620" w:firstRow="1" w:lastRow="0" w:firstColumn="0" w:lastColumn="0" w:noHBand="1" w:noVBand="1"/>
      </w:tblPr>
      <w:tblGrid>
        <w:gridCol w:w="3240"/>
        <w:gridCol w:w="3240"/>
        <w:gridCol w:w="3685"/>
      </w:tblGrid>
      <w:tr w:rsidR="007A4B7E" w:rsidTr="005F725B">
        <w:trPr>
          <w:cnfStyle w:val="100000000000" w:firstRow="1" w:lastRow="0" w:firstColumn="0" w:lastColumn="0" w:oddVBand="0" w:evenVBand="0" w:oddHBand="0" w:evenHBand="0" w:firstRowFirstColumn="0" w:firstRowLastColumn="0" w:lastRowFirstColumn="0" w:lastRowLastColumn="0"/>
          <w:tblHeader/>
          <w:ins w:id="1242" w:author="Stanley Mike-RMPE01" w:date="2017-05-22T13:37:00Z"/>
        </w:trPr>
        <w:tc>
          <w:tcPr>
            <w:tcW w:w="3240" w:type="dxa"/>
          </w:tcPr>
          <w:p w:rsidR="007A4B7E" w:rsidRPr="002A2E8F" w:rsidRDefault="007A4B7E" w:rsidP="005F725B">
            <w:pPr>
              <w:pStyle w:val="CellBody"/>
              <w:keepNext/>
              <w:rPr>
                <w:ins w:id="1243" w:author="Stanley Mike-RMPE01" w:date="2017-05-22T13:37:00Z"/>
                <w:rFonts w:asciiTheme="majorHAnsi" w:eastAsia="Arial" w:hAnsiTheme="majorHAnsi" w:cstheme="majorHAnsi"/>
                <w:szCs w:val="18"/>
              </w:rPr>
            </w:pPr>
            <w:ins w:id="1244" w:author="Stanley Mike-RMPE01" w:date="2017-05-22T13:37:00Z">
              <w:r w:rsidRPr="002A2E8F">
                <w:rPr>
                  <w:rFonts w:asciiTheme="majorHAnsi" w:hAnsiTheme="majorHAnsi" w:cstheme="majorHAnsi"/>
                  <w:szCs w:val="18"/>
                </w:rPr>
                <w:t>Function</w:t>
              </w:r>
            </w:ins>
          </w:p>
        </w:tc>
        <w:tc>
          <w:tcPr>
            <w:tcW w:w="3240" w:type="dxa"/>
          </w:tcPr>
          <w:p w:rsidR="007A4B7E" w:rsidRDefault="007A4B7E" w:rsidP="005F725B">
            <w:pPr>
              <w:pStyle w:val="CellBody"/>
              <w:rPr>
                <w:ins w:id="1245" w:author="Stanley Mike-RMPE01" w:date="2017-05-22T13:37:00Z"/>
                <w:rFonts w:eastAsia="Arial" w:cs="Arial"/>
                <w:szCs w:val="18"/>
              </w:rPr>
            </w:pPr>
            <w:ins w:id="1246" w:author="Stanley Mike-RMPE01" w:date="2017-05-22T13:37:00Z">
              <w:r>
                <w:t>Fusion</w:t>
              </w:r>
              <w:r>
                <w:rPr>
                  <w:spacing w:val="1"/>
                </w:rPr>
                <w:t xml:space="preserve"> </w:t>
              </w:r>
              <w:r>
                <w:rPr>
                  <w:spacing w:val="-1"/>
                </w:rPr>
                <w:t>I</w:t>
              </w:r>
              <w:r>
                <w:rPr>
                  <w:spacing w:val="-1"/>
                  <w:position w:val="-3"/>
                  <w:sz w:val="13"/>
                </w:rPr>
                <w:t>DD</w:t>
              </w:r>
              <w:r>
                <w:rPr>
                  <w:spacing w:val="14"/>
                  <w:position w:val="-3"/>
                  <w:sz w:val="13"/>
                </w:rPr>
                <w:t xml:space="preserve"> </w:t>
              </w:r>
              <w:r>
                <w:t>@</w:t>
              </w:r>
              <w:r>
                <w:rPr>
                  <w:spacing w:val="1"/>
                </w:rPr>
                <w:t xml:space="preserve"> </w:t>
              </w:r>
              <w:r>
                <w:t>40 Hz</w:t>
              </w:r>
              <w:r>
                <w:rPr>
                  <w:spacing w:val="1"/>
                </w:rPr>
                <w:t xml:space="preserve"> </w:t>
              </w:r>
              <w:r>
                <w:t>rate (mA)</w:t>
              </w:r>
            </w:ins>
          </w:p>
        </w:tc>
        <w:tc>
          <w:tcPr>
            <w:tcW w:w="3685" w:type="dxa"/>
          </w:tcPr>
          <w:p w:rsidR="007A4B7E" w:rsidRDefault="007A4B7E" w:rsidP="005F725B">
            <w:pPr>
              <w:pStyle w:val="CellBody"/>
              <w:rPr>
                <w:ins w:id="1247" w:author="Stanley Mike-RMPE01" w:date="2017-05-22T13:37:00Z"/>
                <w:rFonts w:eastAsia="Arial" w:cs="Arial"/>
                <w:szCs w:val="18"/>
              </w:rPr>
            </w:pPr>
            <w:ins w:id="1248" w:author="Stanley Mike-RMPE01" w:date="2017-05-22T13:37:00Z">
              <w:r>
                <w:t>Fusion</w:t>
              </w:r>
              <w:r>
                <w:rPr>
                  <w:spacing w:val="2"/>
                </w:rPr>
                <w:t xml:space="preserve"> </w:t>
              </w:r>
              <w:r>
                <w:t>I</w:t>
              </w:r>
              <w:r>
                <w:rPr>
                  <w:position w:val="-3"/>
                  <w:sz w:val="13"/>
                </w:rPr>
                <w:t>DD</w:t>
              </w:r>
              <w:r>
                <w:rPr>
                  <w:spacing w:val="15"/>
                  <w:position w:val="-3"/>
                  <w:sz w:val="13"/>
                </w:rPr>
                <w:t xml:space="preserve"> </w:t>
              </w:r>
              <w:r>
                <w:t>/ Hz (</w:t>
              </w:r>
              <w:r>
                <w:sym w:font="Symbol" w:char="F06D"/>
              </w:r>
              <w:r>
                <w:t>A)</w:t>
              </w:r>
            </w:ins>
          </w:p>
        </w:tc>
      </w:tr>
      <w:tr w:rsidR="007A4B7E" w:rsidTr="005F725B">
        <w:trPr>
          <w:ins w:id="1249" w:author="Stanley Mike-RMPE01" w:date="2017-05-22T13:37:00Z"/>
        </w:trPr>
        <w:tc>
          <w:tcPr>
            <w:tcW w:w="3240" w:type="dxa"/>
            <w:tcBorders>
              <w:top w:val="single" w:sz="4" w:space="0" w:color="auto"/>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50" w:author="Stanley Mike-RMPE01" w:date="2017-05-22T13:37:00Z"/>
                <w:rFonts w:asciiTheme="minorHAnsi" w:hAnsiTheme="minorHAnsi" w:cstheme="minorHAnsi"/>
                <w:szCs w:val="18"/>
              </w:rPr>
            </w:pPr>
            <w:ins w:id="1251" w:author="Stanley Mike-RMPE01" w:date="2017-05-22T13:37:00Z">
              <w:r>
                <w:rPr>
                  <w:rFonts w:asciiTheme="minorHAnsi" w:hAnsiTheme="minorHAnsi" w:cstheme="minorHAnsi"/>
                  <w:szCs w:val="18"/>
                </w:rPr>
                <w:t xml:space="preserve">Total Project IDD </w:t>
              </w:r>
            </w:ins>
            <w:ins w:id="1252" w:author="Stanley Mike-RMPE01" w:date="2017-05-22T14:14:00Z">
              <w:r w:rsidR="00526060">
                <w:rPr>
                  <w:rFonts w:asciiTheme="minorHAnsi" w:hAnsiTheme="minorHAnsi" w:cstheme="minorHAnsi"/>
                  <w:szCs w:val="18"/>
                </w:rPr>
                <w:t>(measured)</w:t>
              </w:r>
            </w:ins>
          </w:p>
        </w:tc>
        <w:tc>
          <w:tcPr>
            <w:tcW w:w="3240" w:type="dxa"/>
            <w:tcBorders>
              <w:top w:val="single" w:sz="4" w:space="0" w:color="auto"/>
              <w:left w:val="nil"/>
              <w:bottom w:val="single" w:sz="4" w:space="0" w:color="auto"/>
              <w:right w:val="single" w:sz="4" w:space="0" w:color="auto"/>
            </w:tcBorders>
            <w:shd w:val="clear" w:color="auto" w:fill="auto"/>
            <w:vAlign w:val="bottom"/>
          </w:tcPr>
          <w:p w:rsidR="007A4B7E" w:rsidDel="00C0112F" w:rsidRDefault="007A4B7E">
            <w:pPr>
              <w:jc w:val="center"/>
              <w:rPr>
                <w:ins w:id="1253" w:author="Stanley Mike-RMPE01" w:date="2017-05-22T13:37:00Z"/>
                <w:rFonts w:asciiTheme="majorHAnsi" w:hAnsiTheme="majorHAnsi" w:cstheme="majorHAnsi"/>
                <w:color w:val="000000"/>
                <w:sz w:val="18"/>
                <w:szCs w:val="18"/>
              </w:rPr>
            </w:pPr>
            <w:ins w:id="1254" w:author="Stanley Mike-RMPE01" w:date="2017-05-22T13:44:00Z">
              <w:r>
                <w:rPr>
                  <w:rFonts w:asciiTheme="majorHAnsi" w:hAnsiTheme="majorHAnsi" w:cstheme="majorHAnsi"/>
                  <w:color w:val="000000"/>
                  <w:sz w:val="18"/>
                  <w:szCs w:val="18"/>
                </w:rPr>
                <w:t>4.6</w:t>
              </w:r>
            </w:ins>
          </w:p>
        </w:tc>
        <w:tc>
          <w:tcPr>
            <w:tcW w:w="3685" w:type="dxa"/>
            <w:tcBorders>
              <w:top w:val="single" w:sz="4" w:space="0" w:color="auto"/>
              <w:left w:val="nil"/>
              <w:bottom w:val="single" w:sz="4" w:space="0" w:color="auto"/>
              <w:right w:val="single" w:sz="4" w:space="0" w:color="auto"/>
            </w:tcBorders>
            <w:shd w:val="clear" w:color="auto" w:fill="D9D9D9" w:themeFill="background1" w:themeFillShade="D9"/>
            <w:vAlign w:val="bottom"/>
          </w:tcPr>
          <w:p w:rsidR="007A4B7E" w:rsidDel="00C0112F" w:rsidRDefault="007A4B7E" w:rsidP="005F725B">
            <w:pPr>
              <w:jc w:val="center"/>
              <w:rPr>
                <w:ins w:id="1255" w:author="Stanley Mike-RMPE01" w:date="2017-05-22T13:37:00Z"/>
                <w:rFonts w:asciiTheme="majorHAnsi" w:hAnsiTheme="majorHAnsi" w:cstheme="majorHAnsi"/>
                <w:color w:val="000000"/>
                <w:sz w:val="18"/>
                <w:szCs w:val="18"/>
              </w:rPr>
            </w:pPr>
          </w:p>
        </w:tc>
      </w:tr>
      <w:tr w:rsidR="007A4B7E" w:rsidTr="005F725B">
        <w:trPr>
          <w:ins w:id="1256" w:author="Stanley Mike-RMPE01" w:date="2017-05-22T13:37:00Z"/>
        </w:trPr>
        <w:tc>
          <w:tcPr>
            <w:tcW w:w="3240" w:type="dxa"/>
            <w:tcBorders>
              <w:top w:val="single" w:sz="4" w:space="0" w:color="auto"/>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57" w:author="Stanley Mike-RMPE01" w:date="2017-05-22T13:37:00Z"/>
                <w:rFonts w:asciiTheme="minorHAnsi" w:eastAsia="Arial" w:hAnsiTheme="minorHAnsi" w:cstheme="minorHAnsi"/>
                <w:szCs w:val="18"/>
              </w:rPr>
            </w:pPr>
            <w:ins w:id="1258" w:author="Stanley Mike-RMPE01" w:date="2017-05-22T13:37:00Z">
              <w:r w:rsidRPr="002A2E8F">
                <w:rPr>
                  <w:rFonts w:asciiTheme="minorHAnsi" w:hAnsiTheme="minorHAnsi" w:cstheme="minorHAnsi"/>
                  <w:szCs w:val="18"/>
                </w:rPr>
                <w:t>Accel only</w:t>
              </w:r>
            </w:ins>
          </w:p>
        </w:tc>
        <w:tc>
          <w:tcPr>
            <w:tcW w:w="3240" w:type="dxa"/>
            <w:tcBorders>
              <w:top w:val="single" w:sz="4" w:space="0" w:color="auto"/>
              <w:left w:val="nil"/>
              <w:bottom w:val="single" w:sz="4" w:space="0" w:color="auto"/>
              <w:right w:val="single" w:sz="4" w:space="0" w:color="auto"/>
            </w:tcBorders>
            <w:shd w:val="clear" w:color="auto" w:fill="auto"/>
            <w:vAlign w:val="bottom"/>
          </w:tcPr>
          <w:p w:rsidR="007A4B7E" w:rsidRPr="002A2E8F" w:rsidRDefault="007A4B7E" w:rsidP="005F725B">
            <w:pPr>
              <w:jc w:val="center"/>
              <w:rPr>
                <w:ins w:id="1259" w:author="Stanley Mike-RMPE01" w:date="2017-05-22T13:37:00Z"/>
                <w:rFonts w:asciiTheme="majorHAnsi" w:hAnsiTheme="majorHAnsi" w:cstheme="majorHAnsi"/>
                <w:color w:val="000000"/>
                <w:sz w:val="18"/>
                <w:szCs w:val="18"/>
              </w:rPr>
            </w:pPr>
            <w:ins w:id="1260" w:author="Stanley Mike-RMPE01" w:date="2017-05-22T13:44:00Z">
              <w:r>
                <w:rPr>
                  <w:rFonts w:asciiTheme="majorHAnsi" w:hAnsiTheme="majorHAnsi" w:cstheme="majorHAnsi"/>
                  <w:color w:val="000000"/>
                  <w:sz w:val="18"/>
                  <w:szCs w:val="18"/>
                </w:rPr>
                <w:t>.01</w:t>
              </w:r>
            </w:ins>
          </w:p>
        </w:tc>
        <w:tc>
          <w:tcPr>
            <w:tcW w:w="3685" w:type="dxa"/>
            <w:tcBorders>
              <w:top w:val="single" w:sz="4" w:space="0" w:color="auto"/>
              <w:left w:val="nil"/>
              <w:bottom w:val="single" w:sz="4" w:space="0" w:color="auto"/>
              <w:right w:val="single" w:sz="4" w:space="0" w:color="auto"/>
            </w:tcBorders>
            <w:shd w:val="clear" w:color="auto" w:fill="auto"/>
            <w:vAlign w:val="bottom"/>
          </w:tcPr>
          <w:p w:rsidR="007A4B7E" w:rsidRPr="002A2E8F" w:rsidRDefault="00E67A57" w:rsidP="005F725B">
            <w:pPr>
              <w:jc w:val="center"/>
              <w:rPr>
                <w:ins w:id="1261" w:author="Stanley Mike-RMPE01" w:date="2017-05-22T13:37:00Z"/>
                <w:rFonts w:asciiTheme="majorHAnsi" w:hAnsiTheme="majorHAnsi" w:cstheme="majorHAnsi"/>
                <w:color w:val="000000"/>
                <w:sz w:val="18"/>
                <w:szCs w:val="18"/>
              </w:rPr>
            </w:pPr>
            <w:ins w:id="1262" w:author="Stanley Mike-RMPE01" w:date="2017-05-22T13:49:00Z">
              <w:r>
                <w:rPr>
                  <w:rFonts w:asciiTheme="majorHAnsi" w:hAnsiTheme="majorHAnsi" w:cstheme="majorHAnsi"/>
                  <w:color w:val="000000"/>
                  <w:sz w:val="18"/>
                  <w:szCs w:val="18"/>
                </w:rPr>
                <w:t>0</w:t>
              </w:r>
            </w:ins>
            <w:ins w:id="1263" w:author="Stanley Mike-RMPE01" w:date="2017-05-22T13:48:00Z">
              <w:r>
                <w:rPr>
                  <w:rFonts w:asciiTheme="majorHAnsi" w:hAnsiTheme="majorHAnsi" w:cstheme="majorHAnsi"/>
                  <w:color w:val="000000"/>
                  <w:sz w:val="18"/>
                  <w:szCs w:val="18"/>
                </w:rPr>
                <w:t>.23</w:t>
              </w:r>
            </w:ins>
          </w:p>
        </w:tc>
      </w:tr>
      <w:tr w:rsidR="007A4B7E" w:rsidTr="005F725B">
        <w:trPr>
          <w:ins w:id="1264" w:author="Stanley Mike-RMPE01" w:date="2017-05-22T13:37:00Z"/>
        </w:trPr>
        <w:tc>
          <w:tcPr>
            <w:tcW w:w="3240" w:type="dxa"/>
            <w:tcBorders>
              <w:top w:val="nil"/>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65" w:author="Stanley Mike-RMPE01" w:date="2017-05-22T13:37:00Z"/>
                <w:rFonts w:asciiTheme="minorHAnsi" w:eastAsia="Arial" w:hAnsiTheme="minorHAnsi" w:cstheme="minorHAnsi"/>
                <w:szCs w:val="18"/>
              </w:rPr>
            </w:pPr>
            <w:ins w:id="1266" w:author="Stanley Mike-RMPE01" w:date="2017-05-22T13:37:00Z">
              <w:r w:rsidRPr="002A2E8F">
                <w:rPr>
                  <w:rFonts w:asciiTheme="minorHAnsi" w:hAnsiTheme="minorHAnsi" w:cstheme="minorHAnsi"/>
                  <w:szCs w:val="18"/>
                </w:rPr>
                <w:t>2D Mag</w:t>
              </w:r>
            </w:ins>
          </w:p>
        </w:tc>
        <w:tc>
          <w:tcPr>
            <w:tcW w:w="3240"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jc w:val="center"/>
              <w:rPr>
                <w:ins w:id="1267" w:author="Stanley Mike-RMPE01" w:date="2017-05-22T13:37:00Z"/>
                <w:rFonts w:asciiTheme="majorHAnsi" w:hAnsiTheme="majorHAnsi" w:cstheme="majorHAnsi"/>
                <w:color w:val="000000"/>
                <w:sz w:val="18"/>
                <w:szCs w:val="18"/>
              </w:rPr>
            </w:pPr>
            <w:ins w:id="1268" w:author="Stanley Mike-RMPE01" w:date="2017-05-22T13:44:00Z">
              <w:r>
                <w:rPr>
                  <w:rFonts w:asciiTheme="majorHAnsi" w:hAnsiTheme="majorHAnsi" w:cstheme="majorHAnsi"/>
                  <w:color w:val="000000"/>
                  <w:sz w:val="18"/>
                  <w:szCs w:val="18"/>
                </w:rPr>
                <w:t>.01</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E67A57" w:rsidP="005F725B">
            <w:pPr>
              <w:jc w:val="center"/>
              <w:rPr>
                <w:ins w:id="1269" w:author="Stanley Mike-RMPE01" w:date="2017-05-22T13:37:00Z"/>
                <w:rFonts w:asciiTheme="majorHAnsi" w:hAnsiTheme="majorHAnsi" w:cstheme="majorHAnsi"/>
                <w:color w:val="000000"/>
                <w:sz w:val="18"/>
                <w:szCs w:val="18"/>
              </w:rPr>
            </w:pPr>
            <w:ins w:id="1270" w:author="Stanley Mike-RMPE01" w:date="2017-05-22T13:49:00Z">
              <w:r>
                <w:rPr>
                  <w:rFonts w:asciiTheme="majorHAnsi" w:hAnsiTheme="majorHAnsi" w:cstheme="majorHAnsi"/>
                  <w:color w:val="000000"/>
                  <w:sz w:val="18"/>
                  <w:szCs w:val="18"/>
                </w:rPr>
                <w:t>0.21</w:t>
              </w:r>
            </w:ins>
          </w:p>
        </w:tc>
      </w:tr>
      <w:tr w:rsidR="007A4B7E" w:rsidTr="005F725B">
        <w:trPr>
          <w:ins w:id="1271" w:author="Stanley Mike-RMPE01" w:date="2017-05-22T13:37:00Z"/>
        </w:trPr>
        <w:tc>
          <w:tcPr>
            <w:tcW w:w="3240" w:type="dxa"/>
            <w:tcBorders>
              <w:top w:val="nil"/>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72" w:author="Stanley Mike-RMPE01" w:date="2017-05-22T13:37:00Z"/>
                <w:rFonts w:asciiTheme="minorHAnsi" w:eastAsia="Arial" w:hAnsiTheme="minorHAnsi" w:cstheme="minorHAnsi"/>
                <w:szCs w:val="18"/>
              </w:rPr>
            </w:pPr>
            <w:ins w:id="1273" w:author="Stanley Mike-RMPE01" w:date="2017-05-22T13:37:00Z">
              <w:r w:rsidRPr="002A2E8F">
                <w:rPr>
                  <w:rFonts w:asciiTheme="minorHAnsi" w:hAnsiTheme="minorHAnsi" w:cstheme="minorHAnsi"/>
                  <w:szCs w:val="18"/>
                </w:rPr>
                <w:t>Gyro only</w:t>
              </w:r>
            </w:ins>
          </w:p>
        </w:tc>
        <w:tc>
          <w:tcPr>
            <w:tcW w:w="3240"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jc w:val="center"/>
              <w:rPr>
                <w:ins w:id="1274" w:author="Stanley Mike-RMPE01" w:date="2017-05-22T13:37:00Z"/>
                <w:rFonts w:asciiTheme="majorHAnsi" w:hAnsiTheme="majorHAnsi" w:cstheme="majorHAnsi"/>
                <w:color w:val="000000"/>
                <w:sz w:val="18"/>
                <w:szCs w:val="18"/>
              </w:rPr>
            </w:pPr>
            <w:ins w:id="1275" w:author="Stanley Mike-RMPE01" w:date="2017-05-22T13:44:00Z">
              <w:r>
                <w:rPr>
                  <w:rFonts w:asciiTheme="majorHAnsi" w:hAnsiTheme="majorHAnsi" w:cstheme="majorHAnsi"/>
                  <w:color w:val="000000"/>
                  <w:sz w:val="18"/>
                  <w:szCs w:val="18"/>
                </w:rPr>
                <w:t>.01</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E67A57" w:rsidP="005F725B">
            <w:pPr>
              <w:jc w:val="center"/>
              <w:rPr>
                <w:ins w:id="1276" w:author="Stanley Mike-RMPE01" w:date="2017-05-22T13:37:00Z"/>
                <w:rFonts w:asciiTheme="majorHAnsi" w:hAnsiTheme="majorHAnsi" w:cstheme="majorHAnsi"/>
                <w:color w:val="000000"/>
                <w:sz w:val="18"/>
                <w:szCs w:val="18"/>
              </w:rPr>
            </w:pPr>
            <w:ins w:id="1277" w:author="Stanley Mike-RMPE01" w:date="2017-05-22T13:49:00Z">
              <w:r>
                <w:rPr>
                  <w:rFonts w:asciiTheme="majorHAnsi" w:hAnsiTheme="majorHAnsi" w:cstheme="majorHAnsi"/>
                  <w:color w:val="000000"/>
                  <w:sz w:val="18"/>
                  <w:szCs w:val="18"/>
                </w:rPr>
                <w:t>.016</w:t>
              </w:r>
            </w:ins>
          </w:p>
        </w:tc>
      </w:tr>
      <w:tr w:rsidR="007A4B7E" w:rsidTr="005F725B">
        <w:trPr>
          <w:ins w:id="1278" w:author="Stanley Mike-RMPE01" w:date="2017-05-22T13:37:00Z"/>
        </w:trPr>
        <w:tc>
          <w:tcPr>
            <w:tcW w:w="3240" w:type="dxa"/>
            <w:tcBorders>
              <w:top w:val="nil"/>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79" w:author="Stanley Mike-RMPE01" w:date="2017-05-22T13:37:00Z"/>
                <w:rFonts w:asciiTheme="minorHAnsi" w:eastAsia="Arial" w:hAnsiTheme="minorHAnsi" w:cstheme="minorHAnsi"/>
                <w:szCs w:val="18"/>
              </w:rPr>
            </w:pPr>
            <w:ins w:id="1280" w:author="Stanley Mike-RMPE01" w:date="2017-05-22T13:37:00Z">
              <w:r w:rsidRPr="002A2E8F">
                <w:rPr>
                  <w:rFonts w:asciiTheme="minorHAnsi" w:hAnsiTheme="minorHAnsi" w:cstheme="minorHAnsi"/>
                  <w:szCs w:val="18"/>
                </w:rPr>
                <w:t xml:space="preserve">Accel + Mag, </w:t>
              </w:r>
              <w:proofErr w:type="spellStart"/>
              <w:r w:rsidRPr="002A2E8F">
                <w:rPr>
                  <w:rFonts w:asciiTheme="minorHAnsi" w:hAnsiTheme="minorHAnsi" w:cstheme="minorHAnsi"/>
                  <w:szCs w:val="18"/>
                </w:rPr>
                <w:t>eCompass</w:t>
              </w:r>
              <w:proofErr w:type="spellEnd"/>
            </w:ins>
          </w:p>
        </w:tc>
        <w:tc>
          <w:tcPr>
            <w:tcW w:w="3240"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jc w:val="center"/>
              <w:rPr>
                <w:ins w:id="1281" w:author="Stanley Mike-RMPE01" w:date="2017-05-22T13:37:00Z"/>
                <w:rFonts w:asciiTheme="majorHAnsi" w:hAnsiTheme="majorHAnsi" w:cstheme="majorHAnsi"/>
                <w:color w:val="000000"/>
                <w:sz w:val="18"/>
                <w:szCs w:val="18"/>
              </w:rPr>
            </w:pPr>
            <w:ins w:id="1282" w:author="Stanley Mike-RMPE01" w:date="2017-05-22T13:44:00Z">
              <w:r>
                <w:rPr>
                  <w:rFonts w:asciiTheme="majorHAnsi" w:hAnsiTheme="majorHAnsi" w:cstheme="majorHAnsi"/>
                  <w:color w:val="000000"/>
                  <w:sz w:val="18"/>
                  <w:szCs w:val="18"/>
                </w:rPr>
                <w:t>.01</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E67A57" w:rsidP="005F725B">
            <w:pPr>
              <w:jc w:val="center"/>
              <w:rPr>
                <w:ins w:id="1283" w:author="Stanley Mike-RMPE01" w:date="2017-05-22T13:37:00Z"/>
                <w:rFonts w:asciiTheme="majorHAnsi" w:hAnsiTheme="majorHAnsi" w:cstheme="majorHAnsi"/>
                <w:color w:val="000000"/>
                <w:sz w:val="18"/>
                <w:szCs w:val="18"/>
              </w:rPr>
            </w:pPr>
            <w:ins w:id="1284" w:author="Stanley Mike-RMPE01" w:date="2017-05-22T13:49:00Z">
              <w:r>
                <w:rPr>
                  <w:rFonts w:asciiTheme="majorHAnsi" w:hAnsiTheme="majorHAnsi" w:cstheme="majorHAnsi"/>
                  <w:color w:val="000000"/>
                  <w:sz w:val="18"/>
                  <w:szCs w:val="18"/>
                </w:rPr>
                <w:t>.029</w:t>
              </w:r>
            </w:ins>
          </w:p>
        </w:tc>
      </w:tr>
      <w:tr w:rsidR="007A4B7E" w:rsidTr="005F725B">
        <w:trPr>
          <w:ins w:id="1285" w:author="Stanley Mike-RMPE01" w:date="2017-05-22T13:37:00Z"/>
        </w:trPr>
        <w:tc>
          <w:tcPr>
            <w:tcW w:w="3240" w:type="dxa"/>
            <w:tcBorders>
              <w:top w:val="nil"/>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86" w:author="Stanley Mike-RMPE01" w:date="2017-05-22T13:37:00Z"/>
                <w:rFonts w:asciiTheme="minorHAnsi" w:eastAsia="Arial" w:hAnsiTheme="minorHAnsi" w:cstheme="minorHAnsi"/>
                <w:szCs w:val="18"/>
              </w:rPr>
            </w:pPr>
            <w:ins w:id="1287" w:author="Stanley Mike-RMPE01" w:date="2017-05-22T13:37:00Z">
              <w:r w:rsidRPr="002A2E8F">
                <w:rPr>
                  <w:rFonts w:asciiTheme="minorHAnsi" w:hAnsiTheme="minorHAnsi" w:cstheme="minorHAnsi"/>
                  <w:szCs w:val="18"/>
                </w:rPr>
                <w:t>Accel + Gyro</w:t>
              </w:r>
            </w:ins>
          </w:p>
        </w:tc>
        <w:tc>
          <w:tcPr>
            <w:tcW w:w="3240"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jc w:val="center"/>
              <w:rPr>
                <w:ins w:id="1288" w:author="Stanley Mike-RMPE01" w:date="2017-05-22T13:37:00Z"/>
                <w:rFonts w:asciiTheme="majorHAnsi" w:hAnsiTheme="majorHAnsi" w:cstheme="majorHAnsi"/>
                <w:color w:val="000000"/>
                <w:sz w:val="18"/>
                <w:szCs w:val="18"/>
              </w:rPr>
            </w:pPr>
            <w:ins w:id="1289" w:author="Stanley Mike-RMPE01" w:date="2017-05-22T13:44:00Z">
              <w:r>
                <w:rPr>
                  <w:rFonts w:asciiTheme="majorHAnsi" w:hAnsiTheme="majorHAnsi" w:cstheme="majorHAnsi"/>
                  <w:color w:val="000000"/>
                  <w:sz w:val="18"/>
                  <w:szCs w:val="18"/>
                </w:rPr>
                <w:t>.05</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E67A57" w:rsidP="005F725B">
            <w:pPr>
              <w:jc w:val="center"/>
              <w:rPr>
                <w:ins w:id="1290" w:author="Stanley Mike-RMPE01" w:date="2017-05-22T13:37:00Z"/>
                <w:rFonts w:asciiTheme="majorHAnsi" w:hAnsiTheme="majorHAnsi" w:cstheme="majorHAnsi"/>
                <w:color w:val="000000"/>
                <w:sz w:val="18"/>
                <w:szCs w:val="18"/>
              </w:rPr>
            </w:pPr>
            <w:ins w:id="1291" w:author="Stanley Mike-RMPE01" w:date="2017-05-22T13:49:00Z">
              <w:r>
                <w:rPr>
                  <w:rFonts w:asciiTheme="majorHAnsi" w:hAnsiTheme="majorHAnsi" w:cstheme="majorHAnsi"/>
                  <w:color w:val="000000"/>
                  <w:sz w:val="18"/>
                  <w:szCs w:val="18"/>
                </w:rPr>
                <w:t>1.20</w:t>
              </w:r>
            </w:ins>
          </w:p>
        </w:tc>
      </w:tr>
      <w:tr w:rsidR="007A4B7E" w:rsidTr="005F725B">
        <w:trPr>
          <w:ins w:id="1292" w:author="Stanley Mike-RMPE01" w:date="2017-05-22T13:37:00Z"/>
        </w:trPr>
        <w:tc>
          <w:tcPr>
            <w:tcW w:w="3240" w:type="dxa"/>
            <w:tcBorders>
              <w:top w:val="nil"/>
              <w:left w:val="single" w:sz="4" w:space="0" w:color="auto"/>
              <w:bottom w:val="single" w:sz="4" w:space="0" w:color="auto"/>
              <w:right w:val="single" w:sz="4" w:space="0" w:color="auto"/>
            </w:tcBorders>
            <w:shd w:val="clear" w:color="auto" w:fill="auto"/>
          </w:tcPr>
          <w:p w:rsidR="007A4B7E" w:rsidRPr="002A2E8F" w:rsidRDefault="007A4B7E" w:rsidP="005F725B">
            <w:pPr>
              <w:pStyle w:val="CellBody"/>
              <w:jc w:val="center"/>
              <w:rPr>
                <w:ins w:id="1293" w:author="Stanley Mike-RMPE01" w:date="2017-05-22T13:37:00Z"/>
                <w:rFonts w:asciiTheme="minorHAnsi" w:eastAsia="Arial" w:hAnsiTheme="minorHAnsi" w:cstheme="minorHAnsi"/>
                <w:szCs w:val="18"/>
              </w:rPr>
            </w:pPr>
            <w:ins w:id="1294" w:author="Stanley Mike-RMPE01" w:date="2017-05-22T13:37:00Z">
              <w:r w:rsidRPr="002A2E8F">
                <w:rPr>
                  <w:rFonts w:asciiTheme="minorHAnsi" w:hAnsiTheme="minorHAnsi" w:cstheme="minorHAnsi"/>
                  <w:szCs w:val="18"/>
                </w:rPr>
                <w:t>9-axis</w:t>
              </w:r>
            </w:ins>
          </w:p>
        </w:tc>
        <w:tc>
          <w:tcPr>
            <w:tcW w:w="3240" w:type="dxa"/>
            <w:tcBorders>
              <w:top w:val="nil"/>
              <w:left w:val="nil"/>
              <w:bottom w:val="single" w:sz="4" w:space="0" w:color="auto"/>
              <w:right w:val="single" w:sz="4" w:space="0" w:color="auto"/>
            </w:tcBorders>
            <w:shd w:val="clear" w:color="auto" w:fill="auto"/>
            <w:vAlign w:val="bottom"/>
          </w:tcPr>
          <w:p w:rsidR="007A4B7E" w:rsidRPr="002A2E8F" w:rsidRDefault="007A4B7E" w:rsidP="005F725B">
            <w:pPr>
              <w:jc w:val="center"/>
              <w:rPr>
                <w:ins w:id="1295" w:author="Stanley Mike-RMPE01" w:date="2017-05-22T13:37:00Z"/>
                <w:rFonts w:asciiTheme="majorHAnsi" w:hAnsiTheme="majorHAnsi" w:cstheme="majorHAnsi"/>
                <w:color w:val="000000"/>
                <w:sz w:val="18"/>
                <w:szCs w:val="18"/>
              </w:rPr>
            </w:pPr>
            <w:ins w:id="1296" w:author="Stanley Mike-RMPE01" w:date="2017-05-22T13:45:00Z">
              <w:r>
                <w:rPr>
                  <w:rFonts w:asciiTheme="majorHAnsi" w:hAnsiTheme="majorHAnsi" w:cstheme="majorHAnsi"/>
                  <w:color w:val="000000"/>
                  <w:sz w:val="18"/>
                  <w:szCs w:val="18"/>
                </w:rPr>
                <w:t>.17</w:t>
              </w:r>
            </w:ins>
          </w:p>
        </w:tc>
        <w:tc>
          <w:tcPr>
            <w:tcW w:w="3685" w:type="dxa"/>
            <w:tcBorders>
              <w:top w:val="nil"/>
              <w:left w:val="nil"/>
              <w:bottom w:val="single" w:sz="4" w:space="0" w:color="auto"/>
              <w:right w:val="single" w:sz="4" w:space="0" w:color="auto"/>
            </w:tcBorders>
            <w:shd w:val="clear" w:color="auto" w:fill="auto"/>
            <w:vAlign w:val="bottom"/>
          </w:tcPr>
          <w:p w:rsidR="007A4B7E" w:rsidRPr="002A2E8F" w:rsidRDefault="00E67A57" w:rsidP="005F725B">
            <w:pPr>
              <w:jc w:val="center"/>
              <w:rPr>
                <w:ins w:id="1297" w:author="Stanley Mike-RMPE01" w:date="2017-05-22T13:37:00Z"/>
                <w:rFonts w:asciiTheme="majorHAnsi" w:hAnsiTheme="majorHAnsi" w:cstheme="majorHAnsi"/>
                <w:color w:val="000000"/>
                <w:sz w:val="18"/>
                <w:szCs w:val="18"/>
              </w:rPr>
            </w:pPr>
            <w:ins w:id="1298" w:author="Stanley Mike-RMPE01" w:date="2017-05-22T13:49:00Z">
              <w:r>
                <w:rPr>
                  <w:rFonts w:asciiTheme="majorHAnsi" w:hAnsiTheme="majorHAnsi" w:cstheme="majorHAnsi"/>
                  <w:color w:val="000000"/>
                  <w:sz w:val="18"/>
                  <w:szCs w:val="18"/>
                </w:rPr>
                <w:t>4.22</w:t>
              </w:r>
            </w:ins>
          </w:p>
        </w:tc>
      </w:tr>
    </w:tbl>
    <w:p w:rsidR="007326AC" w:rsidRDefault="007326AC" w:rsidP="00FC7B68">
      <w:pPr>
        <w:pStyle w:val="TableAnchor"/>
        <w:rPr>
          <w:rFonts w:eastAsia="Arial"/>
        </w:rPr>
      </w:pPr>
    </w:p>
    <w:p w:rsidR="00A0560C" w:rsidRDefault="00A0560C">
      <w:pPr>
        <w:pStyle w:val="Heading4"/>
        <w:rPr>
          <w:ins w:id="1299" w:author="Stanley Mike-RMPE01" w:date="2017-05-22T13:12:00Z"/>
          <w:rFonts w:eastAsia="Arial"/>
        </w:rPr>
        <w:pPrChange w:id="1300" w:author="Stanley Mike-RMPE01" w:date="2017-05-22T13:13:00Z">
          <w:pPr>
            <w:pStyle w:val="Body"/>
          </w:pPr>
        </w:pPrChange>
      </w:pPr>
      <w:ins w:id="1301" w:author="Stanley Mike-RMPE01" w:date="2017-05-22T13:12:00Z">
        <w:r>
          <w:rPr>
            <w:rFonts w:eastAsia="Arial"/>
          </w:rPr>
          <w:t>Sensor Standby Mode</w:t>
        </w:r>
      </w:ins>
    </w:p>
    <w:p w:rsidR="00977DD7" w:rsidRPr="00977DD7" w:rsidRDefault="00977DD7" w:rsidP="00977DD7">
      <w:pPr>
        <w:pStyle w:val="Body"/>
        <w:rPr>
          <w:rFonts w:eastAsia="Arial"/>
        </w:rPr>
      </w:pPr>
      <w:r>
        <w:rPr>
          <w:rFonts w:eastAsia="Arial"/>
        </w:rPr>
        <w:t xml:space="preserve">The currents in Table </w:t>
      </w:r>
      <w:r w:rsidR="005E2911">
        <w:rPr>
          <w:rFonts w:eastAsia="Arial"/>
        </w:rPr>
        <w:t>10</w:t>
      </w:r>
      <w:r>
        <w:rPr>
          <w:rFonts w:eastAsia="Arial"/>
        </w:rPr>
        <w:t xml:space="preserve"> were measured using a FreeRTOS-based project with sampling rates similar to the above, but with the addition of separate 40 Hz fusion and 200 Hz sensor sampling task to the RTOS-based project.</w:t>
      </w:r>
      <w:r w:rsidR="00CA48AB">
        <w:rPr>
          <w:rFonts w:eastAsia="Arial"/>
        </w:rPr>
        <w:t xml:space="preserve"> </w:t>
      </w:r>
      <w:r>
        <w:rPr>
          <w:rFonts w:eastAsia="Arial"/>
        </w:rPr>
        <w:t>The project is designed to shut down the gyro when no motion is detected by the accelerometer.</w:t>
      </w:r>
      <w:r w:rsidR="00CA48AB">
        <w:rPr>
          <w:rFonts w:eastAsia="Arial"/>
        </w:rPr>
        <w:t xml:space="preserve"> </w:t>
      </w:r>
      <w:r>
        <w:rPr>
          <w:rFonts w:eastAsia="Arial"/>
        </w:rPr>
        <w:t>Measured current includes IDD for FXOS8700CQ, FXAS21002 and dual 4.7K I</w:t>
      </w:r>
      <w:r w:rsidRPr="00977DD7">
        <w:rPr>
          <w:rFonts w:eastAsia="Arial"/>
          <w:vertAlign w:val="superscript"/>
        </w:rPr>
        <w:t>2</w:t>
      </w:r>
      <w:r>
        <w:rPr>
          <w:rFonts w:eastAsia="Arial"/>
        </w:rPr>
        <w:t>C pullup resistors on the board.</w:t>
      </w:r>
    </w:p>
    <w:p w:rsidR="00977DD7" w:rsidRPr="00FC7B68" w:rsidRDefault="00CA42C9">
      <w:pPr>
        <w:pStyle w:val="Caption"/>
        <w:pPrChange w:id="1302" w:author="Stanley Mike-RMPE01" w:date="2017-05-25T08:11:00Z">
          <w:pPr>
            <w:pStyle w:val="TableTitle"/>
          </w:pPr>
        </w:pPrChange>
      </w:pPr>
      <w:ins w:id="1303" w:author="Stanley Mike-RMPE01" w:date="2017-05-25T08:10:00Z">
        <w:r>
          <w:lastRenderedPageBreak/>
          <w:t xml:space="preserve">Table </w:t>
        </w:r>
        <w:r>
          <w:fldChar w:fldCharType="begin"/>
        </w:r>
        <w:r>
          <w:instrText xml:space="preserve"> SEQ Table \* ARABIC </w:instrText>
        </w:r>
        <w:r>
          <w:fldChar w:fldCharType="separate"/>
        </w:r>
      </w:ins>
      <w:ins w:id="1304" w:author="Stanley Mike-RMPE01" w:date="2017-05-27T12:25:00Z">
        <w:r w:rsidR="006C3433">
          <w:rPr>
            <w:noProof/>
          </w:rPr>
          <w:t>13</w:t>
        </w:r>
      </w:ins>
      <w:ins w:id="1305" w:author="Stanley Mike-RMPE01" w:date="2017-05-25T08:10:00Z">
        <w:r>
          <w:fldChar w:fldCharType="end"/>
        </w:r>
      </w:ins>
      <w:ins w:id="1306" w:author="Stanley Mike-RMPE01" w:date="2017-05-25T13:27:00Z">
        <w:r w:rsidR="00DB06B5">
          <w:t>:</w:t>
        </w:r>
      </w:ins>
      <w:ins w:id="1307" w:author="Stanley Mike-RMPE01" w:date="2017-05-25T08:10:00Z">
        <w:r>
          <w:rPr>
            <w:noProof/>
          </w:rPr>
          <w:t xml:space="preserve"> </w:t>
        </w:r>
      </w:ins>
      <w:del w:id="1308" w:author="Stanley Mike-RMPE01" w:date="2017-05-25T08:10:00Z">
        <w:r w:rsidR="00977DD7" w:rsidRPr="00FC7B68" w:rsidDel="00CA42C9">
          <w:delText xml:space="preserve">Table </w:delText>
        </w:r>
        <w:r w:rsidR="00116DE9" w:rsidDel="00CA42C9">
          <w:delText>10</w:delText>
        </w:r>
        <w:r w:rsidR="00977DD7" w:rsidRPr="00FC7B68" w:rsidDel="00CA42C9">
          <w:delText xml:space="preserve">. </w:delText>
        </w:r>
      </w:del>
      <w:r w:rsidR="00977DD7">
        <w:t>Typical Current Draw on AGM01 Sensor Board</w:t>
      </w:r>
    </w:p>
    <w:tbl>
      <w:tblPr>
        <w:tblStyle w:val="Freescale2"/>
        <w:tblW w:w="6480" w:type="dxa"/>
        <w:jc w:val="center"/>
        <w:tblLayout w:type="fixed"/>
        <w:tblLook w:val="0620" w:firstRow="1" w:lastRow="0" w:firstColumn="0" w:lastColumn="0" w:noHBand="1" w:noVBand="1"/>
      </w:tblPr>
      <w:tblGrid>
        <w:gridCol w:w="3240"/>
        <w:gridCol w:w="3240"/>
      </w:tblGrid>
      <w:tr w:rsidR="00977DD7" w:rsidTr="00977DD7">
        <w:trPr>
          <w:cnfStyle w:val="100000000000" w:firstRow="1" w:lastRow="0" w:firstColumn="0" w:lastColumn="0" w:oddVBand="0" w:evenVBand="0" w:oddHBand="0" w:evenHBand="0" w:firstRowFirstColumn="0" w:firstRowLastColumn="0" w:lastRowFirstColumn="0" w:lastRowLastColumn="0"/>
          <w:tblHeader/>
          <w:jc w:val="center"/>
        </w:trPr>
        <w:tc>
          <w:tcPr>
            <w:tcW w:w="3240" w:type="dxa"/>
          </w:tcPr>
          <w:p w:rsidR="00977DD7" w:rsidRPr="002A2E8F" w:rsidRDefault="00977DD7" w:rsidP="00616E30">
            <w:pPr>
              <w:pStyle w:val="CellBody"/>
              <w:keepNext/>
              <w:rPr>
                <w:rFonts w:asciiTheme="majorHAnsi" w:eastAsia="Arial" w:hAnsiTheme="majorHAnsi" w:cstheme="majorHAnsi"/>
                <w:szCs w:val="18"/>
              </w:rPr>
            </w:pPr>
            <w:r w:rsidRPr="002A2E8F">
              <w:rPr>
                <w:rFonts w:asciiTheme="majorHAnsi" w:hAnsiTheme="majorHAnsi" w:cstheme="majorHAnsi"/>
                <w:szCs w:val="18"/>
              </w:rPr>
              <w:t>Function</w:t>
            </w:r>
          </w:p>
        </w:tc>
        <w:tc>
          <w:tcPr>
            <w:tcW w:w="3240" w:type="dxa"/>
          </w:tcPr>
          <w:p w:rsidR="00977DD7" w:rsidRDefault="00977DD7" w:rsidP="00776FCA">
            <w:pPr>
              <w:pStyle w:val="CellBody"/>
              <w:rPr>
                <w:rFonts w:eastAsia="Arial" w:cs="Arial"/>
                <w:szCs w:val="18"/>
              </w:rPr>
            </w:pPr>
            <w:r>
              <w:rPr>
                <w:spacing w:val="-1"/>
              </w:rPr>
              <w:t>Measured I</w:t>
            </w:r>
            <w:r w:rsidR="00776FCA">
              <w:rPr>
                <w:spacing w:val="-1"/>
                <w:position w:val="-3"/>
                <w:sz w:val="13"/>
              </w:rPr>
              <w:t>DD</w:t>
            </w:r>
            <w:r>
              <w:rPr>
                <w:spacing w:val="14"/>
                <w:position w:val="-3"/>
                <w:sz w:val="13"/>
              </w:rPr>
              <w:t xml:space="preserve"> P3V3 (</w:t>
            </w:r>
            <w:r>
              <w:rPr>
                <w:spacing w:val="-1"/>
              </w:rPr>
              <w:t>mA)</w:t>
            </w:r>
          </w:p>
        </w:tc>
      </w:tr>
      <w:tr w:rsidR="00977DD7" w:rsidTr="00977DD7">
        <w:trPr>
          <w:jc w:val="center"/>
        </w:trPr>
        <w:tc>
          <w:tcPr>
            <w:tcW w:w="3240" w:type="dxa"/>
            <w:tcBorders>
              <w:top w:val="single" w:sz="4" w:space="0" w:color="auto"/>
              <w:left w:val="single" w:sz="4" w:space="0" w:color="auto"/>
              <w:bottom w:val="single" w:sz="4" w:space="0" w:color="auto"/>
              <w:right w:val="single" w:sz="4" w:space="0" w:color="auto"/>
            </w:tcBorders>
            <w:shd w:val="clear" w:color="auto" w:fill="auto"/>
          </w:tcPr>
          <w:p w:rsidR="00977DD7" w:rsidRPr="002A2E8F" w:rsidRDefault="00977DD7" w:rsidP="00616E30">
            <w:pPr>
              <w:pStyle w:val="CellBody"/>
              <w:jc w:val="center"/>
              <w:rPr>
                <w:rFonts w:asciiTheme="minorHAnsi" w:eastAsia="Arial" w:hAnsiTheme="minorHAnsi" w:cstheme="minorHAnsi"/>
                <w:szCs w:val="18"/>
              </w:rPr>
            </w:pPr>
            <w:r>
              <w:rPr>
                <w:rFonts w:asciiTheme="minorHAnsi" w:hAnsiTheme="minorHAnsi" w:cstheme="minorHAnsi"/>
                <w:szCs w:val="18"/>
              </w:rPr>
              <w:t>Run Mode</w:t>
            </w:r>
          </w:p>
        </w:tc>
        <w:tc>
          <w:tcPr>
            <w:tcW w:w="3240" w:type="dxa"/>
            <w:tcBorders>
              <w:top w:val="single" w:sz="4" w:space="0" w:color="auto"/>
              <w:left w:val="nil"/>
              <w:bottom w:val="single" w:sz="4" w:space="0" w:color="auto"/>
              <w:right w:val="single" w:sz="4" w:space="0" w:color="auto"/>
            </w:tcBorders>
            <w:shd w:val="clear" w:color="auto" w:fill="auto"/>
            <w:vAlign w:val="bottom"/>
          </w:tcPr>
          <w:p w:rsidR="00977DD7" w:rsidRPr="002A2E8F" w:rsidRDefault="00977DD7" w:rsidP="00616E30">
            <w:pPr>
              <w:jc w:val="center"/>
              <w:rPr>
                <w:rFonts w:asciiTheme="majorHAnsi" w:hAnsiTheme="majorHAnsi" w:cstheme="majorHAnsi"/>
                <w:color w:val="000000"/>
                <w:sz w:val="18"/>
                <w:szCs w:val="18"/>
              </w:rPr>
            </w:pPr>
            <w:r>
              <w:rPr>
                <w:rFonts w:asciiTheme="majorHAnsi" w:hAnsiTheme="majorHAnsi" w:cstheme="majorHAnsi"/>
                <w:color w:val="000000"/>
                <w:sz w:val="18"/>
                <w:szCs w:val="18"/>
              </w:rPr>
              <w:t>3.4</w:t>
            </w:r>
          </w:p>
        </w:tc>
      </w:tr>
      <w:tr w:rsidR="00977DD7" w:rsidTr="00977DD7">
        <w:trPr>
          <w:jc w:val="center"/>
        </w:trPr>
        <w:tc>
          <w:tcPr>
            <w:tcW w:w="3240" w:type="dxa"/>
            <w:tcBorders>
              <w:top w:val="nil"/>
              <w:left w:val="single" w:sz="4" w:space="0" w:color="auto"/>
              <w:bottom w:val="single" w:sz="4" w:space="0" w:color="auto"/>
              <w:right w:val="single" w:sz="4" w:space="0" w:color="auto"/>
            </w:tcBorders>
            <w:shd w:val="clear" w:color="auto" w:fill="auto"/>
          </w:tcPr>
          <w:p w:rsidR="00977DD7" w:rsidRPr="002A2E8F" w:rsidRDefault="00977DD7" w:rsidP="00F06248">
            <w:pPr>
              <w:pStyle w:val="CellBody"/>
              <w:jc w:val="center"/>
              <w:rPr>
                <w:rFonts w:asciiTheme="minorHAnsi" w:eastAsia="Arial" w:hAnsiTheme="minorHAnsi" w:cstheme="minorHAnsi"/>
                <w:szCs w:val="18"/>
              </w:rPr>
            </w:pPr>
            <w:r>
              <w:rPr>
                <w:rFonts w:asciiTheme="minorHAnsi" w:hAnsiTheme="minorHAnsi" w:cstheme="minorHAnsi"/>
                <w:szCs w:val="18"/>
              </w:rPr>
              <w:t xml:space="preserve">Gyro </w:t>
            </w:r>
            <w:r w:rsidR="00F06248">
              <w:rPr>
                <w:rFonts w:asciiTheme="minorHAnsi" w:hAnsiTheme="minorHAnsi" w:cstheme="minorHAnsi"/>
                <w:szCs w:val="18"/>
              </w:rPr>
              <w:t>Standby</w:t>
            </w:r>
            <w:r>
              <w:rPr>
                <w:rFonts w:asciiTheme="minorHAnsi" w:hAnsiTheme="minorHAnsi" w:cstheme="minorHAnsi"/>
                <w:szCs w:val="18"/>
              </w:rPr>
              <w:t xml:space="preserve"> Mode</w:t>
            </w:r>
          </w:p>
        </w:tc>
        <w:tc>
          <w:tcPr>
            <w:tcW w:w="3240" w:type="dxa"/>
            <w:tcBorders>
              <w:top w:val="nil"/>
              <w:left w:val="nil"/>
              <w:bottom w:val="single" w:sz="4" w:space="0" w:color="auto"/>
              <w:right w:val="single" w:sz="4" w:space="0" w:color="auto"/>
            </w:tcBorders>
            <w:shd w:val="clear" w:color="auto" w:fill="auto"/>
            <w:vAlign w:val="bottom"/>
          </w:tcPr>
          <w:p w:rsidR="00977DD7" w:rsidRPr="002A2E8F" w:rsidRDefault="00977DD7" w:rsidP="00616E30">
            <w:pPr>
              <w:jc w:val="center"/>
              <w:rPr>
                <w:rFonts w:asciiTheme="majorHAnsi" w:hAnsiTheme="majorHAnsi" w:cstheme="majorHAnsi"/>
                <w:color w:val="000000"/>
                <w:sz w:val="18"/>
                <w:szCs w:val="18"/>
              </w:rPr>
            </w:pPr>
            <w:r>
              <w:rPr>
                <w:rFonts w:asciiTheme="majorHAnsi" w:hAnsiTheme="majorHAnsi" w:cstheme="majorHAnsi"/>
                <w:color w:val="000000"/>
                <w:sz w:val="18"/>
                <w:szCs w:val="18"/>
              </w:rPr>
              <w:t>0.7</w:t>
            </w:r>
          </w:p>
        </w:tc>
      </w:tr>
    </w:tbl>
    <w:p w:rsidR="00977DD7" w:rsidRPr="00977DD7" w:rsidRDefault="00977DD7" w:rsidP="00977DD7">
      <w:pPr>
        <w:pStyle w:val="Body"/>
        <w:rPr>
          <w:rFonts w:eastAsia="Arial"/>
        </w:rPr>
      </w:pPr>
    </w:p>
    <w:p w:rsidR="007326AC" w:rsidRPr="001B1E24" w:rsidRDefault="007326AC" w:rsidP="00F73D8D">
      <w:pPr>
        <w:pStyle w:val="Heading2"/>
      </w:pPr>
      <w:bookmarkStart w:id="1309" w:name="Computation_Metrics"/>
      <w:bookmarkStart w:id="1310" w:name="_Ref428954145"/>
      <w:bookmarkStart w:id="1311" w:name="_Toc483482750"/>
      <w:bookmarkEnd w:id="1309"/>
      <w:r w:rsidRPr="001B1E24">
        <w:t xml:space="preserve">Computation </w:t>
      </w:r>
      <w:r w:rsidR="00D64CEE">
        <w:t>M</w:t>
      </w:r>
      <w:r w:rsidRPr="001B1E24">
        <w:t>etrics</w:t>
      </w:r>
      <w:bookmarkEnd w:id="1310"/>
      <w:bookmarkEnd w:id="1311"/>
    </w:p>
    <w:p w:rsidR="007326AC" w:rsidRDefault="007326AC" w:rsidP="001B1E24">
      <w:pPr>
        <w:pStyle w:val="Body"/>
      </w:pPr>
      <w:r>
        <w:t xml:space="preserve">The Sensor Fusion </w:t>
      </w:r>
      <w:r w:rsidR="00DA5A21">
        <w:t xml:space="preserve">Version </w:t>
      </w:r>
      <w:r w:rsidR="00D64CEE">
        <w:t xml:space="preserve">7.xx </w:t>
      </w:r>
      <w:r>
        <w:t>Library computations are measured directly using the Sensor Fusion Toolbox and the ARM</w:t>
      </w:r>
      <w:r>
        <w:rPr>
          <w:position w:val="9"/>
          <w:sz w:val="21"/>
        </w:rPr>
        <w:t>®</w:t>
      </w:r>
      <w:r>
        <w:rPr>
          <w:spacing w:val="17"/>
          <w:position w:val="9"/>
          <w:sz w:val="21"/>
        </w:rPr>
        <w:t xml:space="preserve"> </w:t>
      </w:r>
      <w:proofErr w:type="spellStart"/>
      <w:r>
        <w:t>sysTick</w:t>
      </w:r>
      <w:proofErr w:type="spellEnd"/>
      <w:r>
        <w:t xml:space="preserve"> clock</w:t>
      </w:r>
      <w:r w:rsidR="00184954">
        <w:t>, using the configuration outlined in the previous section</w:t>
      </w:r>
      <w:r>
        <w:t>.</w:t>
      </w:r>
    </w:p>
    <w:p w:rsidR="007326AC" w:rsidRPr="001B1E24" w:rsidRDefault="00DA5A21" w:rsidP="001B1E24">
      <w:pPr>
        <w:pStyle w:val="Heading3"/>
      </w:pPr>
      <w:bookmarkStart w:id="1312" w:name="_Toc483482751"/>
      <w:r>
        <w:t>Clock Cycles</w:t>
      </w:r>
      <w:bookmarkEnd w:id="1312"/>
    </w:p>
    <w:p w:rsidR="000847F5" w:rsidRDefault="00276D88" w:rsidP="001B1E24">
      <w:pPr>
        <w:pStyle w:val="Body"/>
      </w:pPr>
      <w:r>
        <w:t>NXP</w:t>
      </w:r>
      <w:r w:rsidR="007326AC">
        <w:t xml:space="preserve"> used the built</w:t>
      </w:r>
      <w:r w:rsidR="007064BF">
        <w:t>-</w:t>
      </w:r>
      <w:r w:rsidR="007326AC">
        <w:t xml:space="preserve">in </w:t>
      </w:r>
      <w:proofErr w:type="spellStart"/>
      <w:r w:rsidR="007326AC">
        <w:t>sysTick</w:t>
      </w:r>
      <w:proofErr w:type="spellEnd"/>
      <w:r w:rsidR="007326AC">
        <w:t xml:space="preserve"> counter to measure each iteration of the </w:t>
      </w:r>
      <w:r w:rsidR="000847F5">
        <w:t xml:space="preserve">fusion </w:t>
      </w:r>
      <w:r w:rsidR="007326AC">
        <w:t>algorithm</w:t>
      </w:r>
      <w:r w:rsidR="000847F5">
        <w:t>s</w:t>
      </w:r>
      <w:r w:rsidR="007326AC">
        <w:t xml:space="preserve"> in units of CPU clock cycles.</w:t>
      </w:r>
    </w:p>
    <w:p w:rsidR="007326AC" w:rsidRDefault="007326AC" w:rsidP="001B1E24">
      <w:pPr>
        <w:pStyle w:val="Body"/>
        <w:rPr>
          <w:ins w:id="1313" w:author="Stanley Mike-RMPE01" w:date="2017-05-25T08:11:00Z"/>
        </w:rPr>
      </w:pPr>
      <w:r>
        <w:t xml:space="preserve">The customer can repeat the exact same measurement, because both PC and Android Sensor Fusion Toolboxes display this information in a real-time basis. The test results </w:t>
      </w:r>
      <w:r w:rsidR="000847F5">
        <w:t>may</w:t>
      </w:r>
      <w:r>
        <w:t xml:space="preserve"> vary</w:t>
      </w:r>
      <w:r w:rsidR="000847F5">
        <w:t>,</w:t>
      </w:r>
      <w:r>
        <w:t xml:space="preserve"> depending </w:t>
      </w:r>
      <w:r w:rsidR="007064BF">
        <w:t xml:space="preserve">on </w:t>
      </w:r>
      <w:r>
        <w:t>device movement</w:t>
      </w:r>
      <w:r w:rsidR="000847F5">
        <w:t>,</w:t>
      </w:r>
      <w:r>
        <w:t xml:space="preserve"> </w:t>
      </w:r>
      <w:r w:rsidR="000847F5">
        <w:t>as</w:t>
      </w:r>
      <w:r>
        <w:t xml:space="preserve"> presented </w:t>
      </w:r>
      <w:r w:rsidR="000847F5">
        <w:t>numbers are typical</w:t>
      </w:r>
      <w:r>
        <w:t>.</w:t>
      </w:r>
    </w:p>
    <w:p w:rsidR="00CA42C9" w:rsidDel="00CA42C9" w:rsidRDefault="00CA42C9">
      <w:pPr>
        <w:pStyle w:val="Caption"/>
        <w:rPr>
          <w:del w:id="1314" w:author="Stanley Mike-RMPE01" w:date="2017-05-25T08:11:00Z"/>
        </w:rPr>
        <w:pPrChange w:id="1315" w:author="Stanley Mike-RMPE01" w:date="2017-05-25T08:11:00Z">
          <w:pPr>
            <w:pStyle w:val="Body"/>
          </w:pPr>
        </w:pPrChange>
      </w:pPr>
      <w:ins w:id="1316" w:author="Stanley Mike-RMPE01" w:date="2017-05-25T08:11:00Z">
        <w:r>
          <w:t xml:space="preserve">Table </w:t>
        </w:r>
        <w:r>
          <w:fldChar w:fldCharType="begin"/>
        </w:r>
        <w:r>
          <w:instrText xml:space="preserve"> SEQ Table \* ARABIC </w:instrText>
        </w:r>
        <w:r>
          <w:fldChar w:fldCharType="separate"/>
        </w:r>
      </w:ins>
      <w:ins w:id="1317" w:author="Stanley Mike-RMPE01" w:date="2017-05-27T12:25:00Z">
        <w:r w:rsidR="006C3433">
          <w:rPr>
            <w:noProof/>
          </w:rPr>
          <w:t>14</w:t>
        </w:r>
      </w:ins>
      <w:ins w:id="1318" w:author="Stanley Mike-RMPE01" w:date="2017-05-25T08:11:00Z">
        <w:r>
          <w:fldChar w:fldCharType="end"/>
        </w:r>
      </w:ins>
      <w:ins w:id="1319" w:author="Stanley Mike-RMPE01" w:date="2017-05-25T13:28:00Z">
        <w:r w:rsidR="00DB06B5">
          <w:t>:</w:t>
        </w:r>
      </w:ins>
      <w:ins w:id="1320" w:author="Stanley Mike-RMPE01" w:date="2017-05-25T08:11:00Z">
        <w:r>
          <w:rPr>
            <w:noProof/>
          </w:rPr>
          <w:t xml:space="preserve"> </w:t>
        </w:r>
      </w:ins>
    </w:p>
    <w:p w:rsidR="007326AC" w:rsidRPr="00FC7B68" w:rsidRDefault="001B1E24">
      <w:pPr>
        <w:pStyle w:val="Caption"/>
        <w:pPrChange w:id="1321" w:author="Stanley Mike-RMPE01" w:date="2017-05-25T08:11:00Z">
          <w:pPr>
            <w:pStyle w:val="TableTitle"/>
          </w:pPr>
        </w:pPrChange>
      </w:pPr>
      <w:bookmarkStart w:id="1322" w:name="_bookmark39"/>
      <w:bookmarkEnd w:id="1322"/>
      <w:del w:id="1323" w:author="Stanley Mike-RMPE01" w:date="2017-05-25T08:11:00Z">
        <w:r w:rsidRPr="00FC7B68" w:rsidDel="00CA42C9">
          <w:delText xml:space="preserve">Table </w:delText>
        </w:r>
        <w:r w:rsidR="00802F26" w:rsidDel="00CA42C9">
          <w:delText>1</w:delText>
        </w:r>
        <w:r w:rsidR="00116DE9" w:rsidDel="00CA42C9">
          <w:delText>1</w:delText>
        </w:r>
        <w:r w:rsidRPr="00FC7B68" w:rsidDel="00CA42C9">
          <w:delText xml:space="preserve">. </w:delText>
        </w:r>
      </w:del>
      <w:r w:rsidR="00184954">
        <w:t xml:space="preserve">K </w:t>
      </w:r>
      <w:proofErr w:type="spellStart"/>
      <w:r w:rsidR="007326AC" w:rsidRPr="00FC7B68">
        <w:t>SysTick</w:t>
      </w:r>
      <w:proofErr w:type="spellEnd"/>
      <w:r w:rsidR="007326AC" w:rsidRPr="00FC7B68">
        <w:t xml:space="preserve"> </w:t>
      </w:r>
      <w:r w:rsidR="00C43323">
        <w:t>v</w:t>
      </w:r>
      <w:r w:rsidR="007326AC" w:rsidRPr="00FC7B68">
        <w:t xml:space="preserve">alues for Freedom </w:t>
      </w:r>
      <w:r w:rsidR="00C43323">
        <w:t>d</w:t>
      </w:r>
      <w:r w:rsidR="007326AC" w:rsidRPr="00FC7B68">
        <w:t xml:space="preserve">evelopment </w:t>
      </w:r>
      <w:r w:rsidR="00C43323">
        <w:t>p</w:t>
      </w:r>
      <w:r w:rsidR="007326AC" w:rsidRPr="00FC7B68">
        <w:t xml:space="preserve">latforms and </w:t>
      </w:r>
      <w:r w:rsidR="00C43323">
        <w:t>s</w:t>
      </w:r>
      <w:r w:rsidR="007326AC" w:rsidRPr="00FC7B68">
        <w:t xml:space="preserve">ensor </w:t>
      </w:r>
      <w:r w:rsidR="00C43323">
        <w:t>c</w:t>
      </w:r>
      <w:r w:rsidR="007326AC" w:rsidRPr="00FC7B68">
        <w:t>ombinations</w:t>
      </w:r>
      <w:r w:rsidR="00287BA3" w:rsidRPr="00287BA3">
        <w:rPr>
          <w:vertAlign w:val="superscript"/>
        </w:rPr>
        <w:t>1</w:t>
      </w:r>
    </w:p>
    <w:tbl>
      <w:tblPr>
        <w:tblStyle w:val="Freescale2"/>
        <w:tblW w:w="9115" w:type="dxa"/>
        <w:jc w:val="center"/>
        <w:tblLayout w:type="fixed"/>
        <w:tblLook w:val="0620" w:firstRow="1" w:lastRow="0" w:firstColumn="0" w:lastColumn="0" w:noHBand="1" w:noVBand="1"/>
      </w:tblPr>
      <w:tblGrid>
        <w:gridCol w:w="1975"/>
        <w:gridCol w:w="1140"/>
        <w:gridCol w:w="1140"/>
        <w:gridCol w:w="1140"/>
        <w:gridCol w:w="1440"/>
        <w:gridCol w:w="1140"/>
        <w:gridCol w:w="1140"/>
        <w:tblGridChange w:id="1324">
          <w:tblGrid>
            <w:gridCol w:w="1975"/>
            <w:gridCol w:w="1140"/>
            <w:gridCol w:w="1140"/>
            <w:gridCol w:w="1140"/>
            <w:gridCol w:w="1440"/>
            <w:gridCol w:w="1140"/>
            <w:gridCol w:w="1140"/>
          </w:tblGrid>
        </w:tblGridChange>
      </w:tblGrid>
      <w:tr w:rsidR="00CD04DA" w:rsidRPr="0015095A" w:rsidTr="00CD04DA">
        <w:trPr>
          <w:cnfStyle w:val="100000000000" w:firstRow="1" w:lastRow="0" w:firstColumn="0" w:lastColumn="0" w:oddVBand="0" w:evenVBand="0" w:oddHBand="0" w:evenHBand="0" w:firstRowFirstColumn="0" w:firstRowLastColumn="0" w:lastRowFirstColumn="0" w:lastRowLastColumn="0"/>
          <w:tblHeader/>
          <w:jc w:val="center"/>
        </w:trPr>
        <w:tc>
          <w:tcPr>
            <w:tcW w:w="1975"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Freedom Platform</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Accel</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2D Mag</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Gyro</w:t>
            </w:r>
          </w:p>
        </w:tc>
        <w:tc>
          <w:tcPr>
            <w:tcW w:w="1440" w:type="dxa"/>
          </w:tcPr>
          <w:p w:rsidR="00CD04DA" w:rsidRPr="002A2E8F" w:rsidRDefault="00CD04DA" w:rsidP="002A2E8F">
            <w:pPr>
              <w:pStyle w:val="CellBody"/>
              <w:rPr>
                <w:rFonts w:asciiTheme="minorHAnsi" w:eastAsia="Arial" w:hAnsiTheme="minorHAnsi" w:cstheme="minorHAnsi"/>
                <w:szCs w:val="18"/>
              </w:rPr>
            </w:pPr>
            <w:proofErr w:type="spellStart"/>
            <w:r w:rsidRPr="002A2E8F">
              <w:rPr>
                <w:rFonts w:asciiTheme="minorHAnsi" w:hAnsiTheme="minorHAnsi" w:cstheme="minorHAnsi"/>
                <w:szCs w:val="18"/>
              </w:rPr>
              <w:t>eCompass</w:t>
            </w:r>
            <w:proofErr w:type="spellEnd"/>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Accel</w:t>
            </w:r>
          </w:p>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+Gyro</w:t>
            </w:r>
          </w:p>
        </w:tc>
        <w:tc>
          <w:tcPr>
            <w:tcW w:w="1140" w:type="dxa"/>
          </w:tcPr>
          <w:p w:rsidR="00CD04DA" w:rsidRPr="002A2E8F" w:rsidRDefault="00CD04DA" w:rsidP="002A2E8F">
            <w:pPr>
              <w:pStyle w:val="CellBody"/>
              <w:rPr>
                <w:rFonts w:asciiTheme="minorHAnsi" w:eastAsia="Arial" w:hAnsiTheme="minorHAnsi" w:cstheme="minorHAnsi"/>
                <w:szCs w:val="18"/>
              </w:rPr>
            </w:pPr>
            <w:r w:rsidRPr="002A2E8F">
              <w:rPr>
                <w:rFonts w:asciiTheme="minorHAnsi" w:hAnsiTheme="minorHAnsi" w:cstheme="minorHAnsi"/>
                <w:szCs w:val="18"/>
              </w:rPr>
              <w:t>9-axis</w:t>
            </w:r>
          </w:p>
        </w:tc>
      </w:tr>
      <w:tr w:rsidR="00526060" w:rsidRPr="0015095A" w:rsidTr="00CD04DA">
        <w:trPr>
          <w:jc w:val="center"/>
          <w:ins w:id="1325" w:author="Stanley Mike-RMPE01" w:date="2017-05-22T14:09:00Z"/>
        </w:trPr>
        <w:tc>
          <w:tcPr>
            <w:tcW w:w="1975" w:type="dxa"/>
            <w:tcBorders>
              <w:top w:val="single" w:sz="4" w:space="0" w:color="auto"/>
              <w:left w:val="single" w:sz="4" w:space="0" w:color="auto"/>
              <w:bottom w:val="single" w:sz="4" w:space="0" w:color="auto"/>
              <w:right w:val="single" w:sz="4" w:space="0" w:color="auto"/>
            </w:tcBorders>
            <w:shd w:val="clear" w:color="auto" w:fill="auto"/>
            <w:vAlign w:val="bottom"/>
          </w:tcPr>
          <w:p w:rsidR="00526060" w:rsidRDefault="00526060">
            <w:pPr>
              <w:pStyle w:val="CellBody"/>
              <w:jc w:val="center"/>
              <w:rPr>
                <w:ins w:id="1326" w:author="Stanley Mike-RMPE01" w:date="2017-05-22T14:09:00Z"/>
                <w:rFonts w:asciiTheme="minorHAnsi" w:hAnsiTheme="minorHAnsi" w:cstheme="minorHAnsi"/>
                <w:szCs w:val="18"/>
              </w:rPr>
            </w:pPr>
            <w:ins w:id="1327" w:author="Stanley Mike-RMPE01" w:date="2017-05-22T14:09:00Z">
              <w:r>
                <w:rPr>
                  <w:rFonts w:asciiTheme="minorHAnsi" w:hAnsiTheme="minorHAnsi" w:cstheme="minorHAnsi"/>
                  <w:szCs w:val="18"/>
                </w:rPr>
                <w:t>FRDM-KL25Z</w:t>
              </w:r>
            </w:ins>
          </w:p>
        </w:tc>
        <w:tc>
          <w:tcPr>
            <w:tcW w:w="11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28" w:author="Stanley Mike-RMPE01" w:date="2017-05-22T14:09:00Z"/>
                <w:rFonts w:asciiTheme="minorHAnsi" w:hAnsiTheme="minorHAnsi" w:cstheme="minorHAnsi"/>
                <w:szCs w:val="18"/>
              </w:rPr>
            </w:pPr>
            <w:ins w:id="1329" w:author="Stanley Mike-RMPE01" w:date="2017-05-22T14:11:00Z">
              <w:r>
                <w:rPr>
                  <w:rFonts w:asciiTheme="minorHAnsi" w:hAnsiTheme="minorHAnsi" w:cstheme="minorHAnsi"/>
                  <w:szCs w:val="18"/>
                </w:rPr>
                <w:t>28.5</w:t>
              </w:r>
            </w:ins>
          </w:p>
        </w:tc>
        <w:tc>
          <w:tcPr>
            <w:tcW w:w="11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30" w:author="Stanley Mike-RMPE01" w:date="2017-05-22T14:09:00Z"/>
                <w:rFonts w:asciiTheme="minorHAnsi" w:hAnsiTheme="minorHAnsi" w:cstheme="minorHAnsi"/>
                <w:szCs w:val="18"/>
              </w:rPr>
            </w:pPr>
            <w:ins w:id="1331" w:author="Stanley Mike-RMPE01" w:date="2017-05-22T14:11:00Z">
              <w:r>
                <w:rPr>
                  <w:rFonts w:asciiTheme="minorHAnsi" w:hAnsiTheme="minorHAnsi" w:cstheme="minorHAnsi"/>
                  <w:szCs w:val="18"/>
                </w:rPr>
                <w:t>21</w:t>
              </w:r>
            </w:ins>
          </w:p>
        </w:tc>
        <w:tc>
          <w:tcPr>
            <w:tcW w:w="11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32" w:author="Stanley Mike-RMPE01" w:date="2017-05-22T14:09:00Z"/>
                <w:rFonts w:asciiTheme="minorHAnsi" w:hAnsiTheme="minorHAnsi" w:cstheme="minorHAnsi"/>
                <w:szCs w:val="18"/>
              </w:rPr>
            </w:pPr>
            <w:ins w:id="1333" w:author="Stanley Mike-RMPE01" w:date="2017-05-22T14:11:00Z">
              <w:r>
                <w:rPr>
                  <w:rFonts w:asciiTheme="minorHAnsi" w:hAnsiTheme="minorHAnsi" w:cstheme="minorHAnsi"/>
                  <w:szCs w:val="18"/>
                </w:rPr>
                <w:t>20</w:t>
              </w:r>
            </w:ins>
          </w:p>
        </w:tc>
        <w:tc>
          <w:tcPr>
            <w:tcW w:w="14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34" w:author="Stanley Mike-RMPE01" w:date="2017-05-22T14:09:00Z"/>
                <w:rFonts w:asciiTheme="minorHAnsi" w:hAnsiTheme="minorHAnsi" w:cstheme="minorHAnsi"/>
                <w:szCs w:val="18"/>
              </w:rPr>
            </w:pPr>
            <w:ins w:id="1335" w:author="Stanley Mike-RMPE01" w:date="2017-05-22T14:11:00Z">
              <w:r>
                <w:rPr>
                  <w:rFonts w:asciiTheme="minorHAnsi" w:hAnsiTheme="minorHAnsi" w:cstheme="minorHAnsi"/>
                  <w:szCs w:val="18"/>
                </w:rPr>
                <w:t>35</w:t>
              </w:r>
            </w:ins>
          </w:p>
        </w:tc>
        <w:tc>
          <w:tcPr>
            <w:tcW w:w="11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36" w:author="Stanley Mike-RMPE01" w:date="2017-05-22T14:09:00Z"/>
                <w:rFonts w:asciiTheme="minorHAnsi" w:hAnsiTheme="minorHAnsi" w:cstheme="minorHAnsi"/>
                <w:szCs w:val="18"/>
              </w:rPr>
            </w:pPr>
            <w:ins w:id="1337" w:author="Stanley Mike-RMPE01" w:date="2017-05-22T14:11:00Z">
              <w:r>
                <w:rPr>
                  <w:rFonts w:asciiTheme="minorHAnsi" w:hAnsiTheme="minorHAnsi" w:cstheme="minorHAnsi"/>
                  <w:szCs w:val="18"/>
                </w:rPr>
                <w:t>81</w:t>
              </w:r>
            </w:ins>
          </w:p>
        </w:tc>
        <w:tc>
          <w:tcPr>
            <w:tcW w:w="1140" w:type="dxa"/>
            <w:tcBorders>
              <w:top w:val="single" w:sz="4" w:space="0" w:color="auto"/>
              <w:left w:val="nil"/>
              <w:bottom w:val="single" w:sz="4" w:space="0" w:color="auto"/>
              <w:right w:val="single" w:sz="4" w:space="0" w:color="auto"/>
            </w:tcBorders>
            <w:shd w:val="clear" w:color="auto" w:fill="auto"/>
            <w:vAlign w:val="bottom"/>
          </w:tcPr>
          <w:p w:rsidR="00526060" w:rsidRDefault="00526060">
            <w:pPr>
              <w:pStyle w:val="CellBody"/>
              <w:jc w:val="center"/>
              <w:rPr>
                <w:ins w:id="1338" w:author="Stanley Mike-RMPE01" w:date="2017-05-22T14:09:00Z"/>
                <w:rFonts w:asciiTheme="minorHAnsi" w:hAnsiTheme="minorHAnsi" w:cstheme="minorHAnsi"/>
                <w:szCs w:val="18"/>
              </w:rPr>
            </w:pPr>
            <w:ins w:id="1339" w:author="Stanley Mike-RMPE01" w:date="2017-05-22T14:11:00Z">
              <w:r>
                <w:rPr>
                  <w:rFonts w:asciiTheme="minorHAnsi" w:hAnsiTheme="minorHAnsi" w:cstheme="minorHAnsi"/>
                  <w:szCs w:val="18"/>
                </w:rPr>
                <w:t>171</w:t>
              </w:r>
            </w:ins>
          </w:p>
        </w:tc>
      </w:tr>
      <w:tr w:rsidR="00CD04DA" w:rsidRPr="0015095A" w:rsidTr="00526060">
        <w:tblPrEx>
          <w:tblW w:w="9115" w:type="dxa"/>
          <w:jc w:val="center"/>
          <w:tblLayout w:type="fixed"/>
          <w:tblLook w:val="0620" w:firstRow="1" w:lastRow="0" w:firstColumn="0" w:lastColumn="0" w:noHBand="1" w:noVBand="1"/>
          <w:tblPrExChange w:id="1340" w:author="Stanley Mike-RMPE01" w:date="2017-05-22T14:12:00Z">
            <w:tblPrEx>
              <w:tblW w:w="9115" w:type="dxa"/>
              <w:jc w:val="center"/>
              <w:tblLayout w:type="fixed"/>
              <w:tblLook w:val="0620" w:firstRow="1" w:lastRow="0" w:firstColumn="0" w:lastColumn="0" w:noHBand="1" w:noVBand="1"/>
            </w:tblPrEx>
          </w:tblPrExChange>
        </w:tblPrEx>
        <w:trPr>
          <w:jc w:val="center"/>
          <w:trPrChange w:id="1341" w:author="Stanley Mike-RMPE01" w:date="2017-05-22T14:12:00Z">
            <w:trPr>
              <w:jc w:val="center"/>
            </w:trPr>
          </w:trPrChange>
        </w:trPr>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342" w:author="Stanley Mike-RMPE01" w:date="2017-05-22T14:12:00Z">
              <w:tcPr>
                <w:tcW w:w="1975"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rsidR="00CD04DA" w:rsidRPr="002A2E8F" w:rsidRDefault="00184954">
            <w:pPr>
              <w:pStyle w:val="CellBody"/>
              <w:jc w:val="center"/>
              <w:rPr>
                <w:rFonts w:asciiTheme="minorHAnsi" w:hAnsiTheme="minorHAnsi" w:cstheme="minorHAnsi"/>
                <w:szCs w:val="18"/>
              </w:rPr>
            </w:pPr>
            <w:r>
              <w:rPr>
                <w:rFonts w:asciiTheme="minorHAnsi" w:hAnsiTheme="minorHAnsi" w:cstheme="minorHAnsi"/>
                <w:szCs w:val="18"/>
              </w:rPr>
              <w:t>FRDM-K22F</w:t>
            </w:r>
          </w:p>
        </w:tc>
        <w:tc>
          <w:tcPr>
            <w:tcW w:w="0" w:type="dxa"/>
            <w:tcBorders>
              <w:top w:val="single" w:sz="4" w:space="0" w:color="auto"/>
              <w:left w:val="nil"/>
              <w:bottom w:val="single" w:sz="4" w:space="0" w:color="auto"/>
              <w:right w:val="single" w:sz="4" w:space="0" w:color="auto"/>
            </w:tcBorders>
            <w:shd w:val="clear" w:color="auto" w:fill="auto"/>
            <w:vAlign w:val="bottom"/>
            <w:tcPrChange w:id="1343" w:author="Stanley Mike-RMPE01" w:date="2017-05-22T14:12:00Z">
              <w:tcPr>
                <w:tcW w:w="11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3</w:t>
            </w:r>
          </w:p>
        </w:tc>
        <w:tc>
          <w:tcPr>
            <w:tcW w:w="0" w:type="dxa"/>
            <w:tcBorders>
              <w:top w:val="single" w:sz="4" w:space="0" w:color="auto"/>
              <w:left w:val="nil"/>
              <w:bottom w:val="single" w:sz="4" w:space="0" w:color="auto"/>
              <w:right w:val="single" w:sz="4" w:space="0" w:color="auto"/>
            </w:tcBorders>
            <w:shd w:val="clear" w:color="auto" w:fill="auto"/>
            <w:vAlign w:val="bottom"/>
            <w:tcPrChange w:id="1344" w:author="Stanley Mike-RMPE01" w:date="2017-05-22T14:12:00Z">
              <w:tcPr>
                <w:tcW w:w="11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2.7</w:t>
            </w:r>
          </w:p>
        </w:tc>
        <w:tc>
          <w:tcPr>
            <w:tcW w:w="0" w:type="dxa"/>
            <w:tcBorders>
              <w:top w:val="single" w:sz="4" w:space="0" w:color="auto"/>
              <w:left w:val="nil"/>
              <w:bottom w:val="single" w:sz="4" w:space="0" w:color="auto"/>
              <w:right w:val="single" w:sz="4" w:space="0" w:color="auto"/>
            </w:tcBorders>
            <w:shd w:val="clear" w:color="auto" w:fill="auto"/>
            <w:vAlign w:val="bottom"/>
            <w:tcPrChange w:id="1345" w:author="Stanley Mike-RMPE01" w:date="2017-05-22T14:12:00Z">
              <w:tcPr>
                <w:tcW w:w="11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2.1</w:t>
            </w:r>
          </w:p>
        </w:tc>
        <w:tc>
          <w:tcPr>
            <w:tcW w:w="0" w:type="dxa"/>
            <w:tcBorders>
              <w:top w:val="single" w:sz="4" w:space="0" w:color="auto"/>
              <w:left w:val="nil"/>
              <w:bottom w:val="single" w:sz="4" w:space="0" w:color="auto"/>
              <w:right w:val="single" w:sz="4" w:space="0" w:color="auto"/>
            </w:tcBorders>
            <w:shd w:val="clear" w:color="auto" w:fill="auto"/>
            <w:vAlign w:val="bottom"/>
            <w:tcPrChange w:id="1346" w:author="Stanley Mike-RMPE01" w:date="2017-05-22T14:12:00Z">
              <w:tcPr>
                <w:tcW w:w="14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3.6</w:t>
            </w:r>
          </w:p>
        </w:tc>
        <w:tc>
          <w:tcPr>
            <w:tcW w:w="0" w:type="dxa"/>
            <w:tcBorders>
              <w:top w:val="single" w:sz="4" w:space="0" w:color="auto"/>
              <w:left w:val="nil"/>
              <w:bottom w:val="single" w:sz="4" w:space="0" w:color="auto"/>
              <w:right w:val="single" w:sz="4" w:space="0" w:color="auto"/>
            </w:tcBorders>
            <w:shd w:val="clear" w:color="auto" w:fill="auto"/>
            <w:vAlign w:val="bottom"/>
            <w:tcPrChange w:id="1347" w:author="Stanley Mike-RMPE01" w:date="2017-05-22T14:12:00Z">
              <w:tcPr>
                <w:tcW w:w="11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16</w:t>
            </w:r>
          </w:p>
        </w:tc>
        <w:tc>
          <w:tcPr>
            <w:tcW w:w="0" w:type="dxa"/>
            <w:tcBorders>
              <w:top w:val="single" w:sz="4" w:space="0" w:color="auto"/>
              <w:left w:val="nil"/>
              <w:bottom w:val="single" w:sz="4" w:space="0" w:color="auto"/>
              <w:right w:val="single" w:sz="4" w:space="0" w:color="auto"/>
            </w:tcBorders>
            <w:shd w:val="clear" w:color="auto" w:fill="auto"/>
            <w:vAlign w:val="bottom"/>
            <w:tcPrChange w:id="1348" w:author="Stanley Mike-RMPE01" w:date="2017-05-22T14:12:00Z">
              <w:tcPr>
                <w:tcW w:w="1140" w:type="dxa"/>
                <w:tcBorders>
                  <w:top w:val="single" w:sz="4" w:space="0" w:color="auto"/>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46.7</w:t>
            </w:r>
          </w:p>
        </w:tc>
      </w:tr>
      <w:tr w:rsidR="00CD04DA" w:rsidRPr="0015095A" w:rsidTr="00526060">
        <w:tblPrEx>
          <w:tblW w:w="9115" w:type="dxa"/>
          <w:jc w:val="center"/>
          <w:tblLayout w:type="fixed"/>
          <w:tblLook w:val="0620" w:firstRow="1" w:lastRow="0" w:firstColumn="0" w:lastColumn="0" w:noHBand="1" w:noVBand="1"/>
          <w:tblPrExChange w:id="1349" w:author="Stanley Mike-RMPE01" w:date="2017-05-22T14:12:00Z">
            <w:tblPrEx>
              <w:tblW w:w="9115" w:type="dxa"/>
              <w:jc w:val="center"/>
              <w:tblLayout w:type="fixed"/>
              <w:tblLook w:val="0620" w:firstRow="1" w:lastRow="0" w:firstColumn="0" w:lastColumn="0" w:noHBand="1" w:noVBand="1"/>
            </w:tblPrEx>
          </w:tblPrExChange>
        </w:tblPrEx>
        <w:trPr>
          <w:jc w:val="center"/>
          <w:trPrChange w:id="1350" w:author="Stanley Mike-RMPE01" w:date="2017-05-22T14:12:00Z">
            <w:trPr>
              <w:jc w:val="center"/>
            </w:trPr>
          </w:trPrChange>
        </w:trPr>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351" w:author="Stanley Mike-RMPE01" w:date="2017-05-22T14:12:00Z">
              <w:tcPr>
                <w:tcW w:w="1975" w:type="dxa"/>
                <w:tcBorders>
                  <w:top w:val="nil"/>
                  <w:left w:val="single" w:sz="4" w:space="0" w:color="auto"/>
                  <w:bottom w:val="single" w:sz="4" w:space="0" w:color="auto"/>
                  <w:right w:val="single" w:sz="4" w:space="0" w:color="auto"/>
                </w:tcBorders>
                <w:shd w:val="clear" w:color="auto" w:fill="auto"/>
                <w:vAlign w:val="bottom"/>
              </w:tcPr>
            </w:tcPrChange>
          </w:tcPr>
          <w:p w:rsidR="00CD04DA" w:rsidRPr="002A2E8F" w:rsidRDefault="00184954">
            <w:pPr>
              <w:pStyle w:val="CellBody"/>
              <w:jc w:val="center"/>
              <w:rPr>
                <w:rFonts w:asciiTheme="minorHAnsi" w:hAnsiTheme="minorHAnsi" w:cstheme="minorHAnsi"/>
                <w:szCs w:val="18"/>
              </w:rPr>
            </w:pPr>
            <w:r>
              <w:rPr>
                <w:rFonts w:asciiTheme="minorHAnsi" w:hAnsiTheme="minorHAnsi" w:cstheme="minorHAnsi"/>
                <w:szCs w:val="18"/>
              </w:rPr>
              <w:t>FRDM-K64F</w:t>
            </w:r>
          </w:p>
        </w:tc>
        <w:tc>
          <w:tcPr>
            <w:tcW w:w="0" w:type="dxa"/>
            <w:tcBorders>
              <w:top w:val="single" w:sz="4" w:space="0" w:color="auto"/>
              <w:left w:val="nil"/>
              <w:bottom w:val="single" w:sz="4" w:space="0" w:color="auto"/>
              <w:right w:val="single" w:sz="4" w:space="0" w:color="auto"/>
            </w:tcBorders>
            <w:shd w:val="clear" w:color="auto" w:fill="auto"/>
            <w:vAlign w:val="bottom"/>
            <w:tcPrChange w:id="1352"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4</w:t>
            </w:r>
          </w:p>
        </w:tc>
        <w:tc>
          <w:tcPr>
            <w:tcW w:w="0" w:type="dxa"/>
            <w:tcBorders>
              <w:top w:val="single" w:sz="4" w:space="0" w:color="auto"/>
              <w:left w:val="nil"/>
              <w:bottom w:val="single" w:sz="4" w:space="0" w:color="auto"/>
              <w:right w:val="single" w:sz="4" w:space="0" w:color="auto"/>
            </w:tcBorders>
            <w:shd w:val="clear" w:color="auto" w:fill="auto"/>
            <w:vAlign w:val="bottom"/>
            <w:tcPrChange w:id="1353"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2.6</w:t>
            </w:r>
          </w:p>
        </w:tc>
        <w:tc>
          <w:tcPr>
            <w:tcW w:w="0" w:type="dxa"/>
            <w:tcBorders>
              <w:top w:val="single" w:sz="4" w:space="0" w:color="auto"/>
              <w:left w:val="nil"/>
              <w:bottom w:val="single" w:sz="4" w:space="0" w:color="auto"/>
              <w:right w:val="single" w:sz="4" w:space="0" w:color="auto"/>
            </w:tcBorders>
            <w:shd w:val="clear" w:color="auto" w:fill="auto"/>
            <w:vAlign w:val="bottom"/>
            <w:tcPrChange w:id="1354"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1.9</w:t>
            </w:r>
          </w:p>
        </w:tc>
        <w:tc>
          <w:tcPr>
            <w:tcW w:w="0" w:type="dxa"/>
            <w:tcBorders>
              <w:top w:val="single" w:sz="4" w:space="0" w:color="auto"/>
              <w:left w:val="nil"/>
              <w:bottom w:val="single" w:sz="4" w:space="0" w:color="auto"/>
              <w:right w:val="single" w:sz="4" w:space="0" w:color="auto"/>
            </w:tcBorders>
            <w:shd w:val="clear" w:color="auto" w:fill="auto"/>
            <w:vAlign w:val="bottom"/>
            <w:tcPrChange w:id="1355" w:author="Stanley Mike-RMPE01" w:date="2017-05-22T14:12:00Z">
              <w:tcPr>
                <w:tcW w:w="14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3.5</w:t>
            </w:r>
          </w:p>
        </w:tc>
        <w:tc>
          <w:tcPr>
            <w:tcW w:w="0" w:type="dxa"/>
            <w:tcBorders>
              <w:top w:val="single" w:sz="4" w:space="0" w:color="auto"/>
              <w:left w:val="nil"/>
              <w:bottom w:val="single" w:sz="4" w:space="0" w:color="auto"/>
              <w:right w:val="single" w:sz="4" w:space="0" w:color="auto"/>
            </w:tcBorders>
            <w:shd w:val="clear" w:color="auto" w:fill="auto"/>
            <w:vAlign w:val="bottom"/>
            <w:tcPrChange w:id="1356"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12.7</w:t>
            </w:r>
          </w:p>
        </w:tc>
        <w:tc>
          <w:tcPr>
            <w:tcW w:w="0" w:type="dxa"/>
            <w:tcBorders>
              <w:top w:val="single" w:sz="4" w:space="0" w:color="auto"/>
              <w:left w:val="nil"/>
              <w:bottom w:val="single" w:sz="4" w:space="0" w:color="auto"/>
              <w:right w:val="single" w:sz="4" w:space="0" w:color="auto"/>
            </w:tcBorders>
            <w:shd w:val="clear" w:color="auto" w:fill="auto"/>
            <w:vAlign w:val="bottom"/>
            <w:tcPrChange w:id="1357"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CD04DA" w:rsidRPr="002A2E8F" w:rsidRDefault="00DF5876">
            <w:pPr>
              <w:pStyle w:val="CellBody"/>
              <w:jc w:val="center"/>
              <w:rPr>
                <w:rFonts w:asciiTheme="minorHAnsi" w:hAnsiTheme="minorHAnsi" w:cstheme="minorHAnsi"/>
                <w:szCs w:val="18"/>
              </w:rPr>
            </w:pPr>
            <w:r>
              <w:rPr>
                <w:rFonts w:asciiTheme="minorHAnsi" w:hAnsiTheme="minorHAnsi" w:cstheme="minorHAnsi"/>
                <w:szCs w:val="18"/>
              </w:rPr>
              <w:t>42.8</w:t>
            </w:r>
          </w:p>
        </w:tc>
      </w:tr>
      <w:tr w:rsidR="00526060" w:rsidRPr="0015095A" w:rsidTr="00526060">
        <w:tblPrEx>
          <w:tblW w:w="9115" w:type="dxa"/>
          <w:jc w:val="center"/>
          <w:tblLayout w:type="fixed"/>
          <w:tblLook w:val="0620" w:firstRow="1" w:lastRow="0" w:firstColumn="0" w:lastColumn="0" w:noHBand="1" w:noVBand="1"/>
          <w:tblPrExChange w:id="1358" w:author="Stanley Mike-RMPE01" w:date="2017-05-22T14:12:00Z">
            <w:tblPrEx>
              <w:tblW w:w="9115" w:type="dxa"/>
              <w:jc w:val="center"/>
              <w:tblLayout w:type="fixed"/>
              <w:tblLook w:val="0620" w:firstRow="1" w:lastRow="0" w:firstColumn="0" w:lastColumn="0" w:noHBand="1" w:noVBand="1"/>
            </w:tblPrEx>
          </w:tblPrExChange>
        </w:tblPrEx>
        <w:trPr>
          <w:jc w:val="center"/>
          <w:ins w:id="1359" w:author="Stanley Mike-RMPE01" w:date="2017-05-22T14:09:00Z"/>
          <w:trPrChange w:id="1360" w:author="Stanley Mike-RMPE01" w:date="2017-05-22T14:12:00Z">
            <w:trPr>
              <w:jc w:val="center"/>
            </w:trPr>
          </w:trPrChange>
        </w:trPr>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361" w:author="Stanley Mike-RMPE01" w:date="2017-05-22T14:12:00Z">
              <w:tcPr>
                <w:tcW w:w="1975" w:type="dxa"/>
                <w:tcBorders>
                  <w:top w:val="nil"/>
                  <w:left w:val="single" w:sz="4" w:space="0" w:color="auto"/>
                  <w:bottom w:val="single" w:sz="4" w:space="0" w:color="auto"/>
                  <w:right w:val="single" w:sz="4" w:space="0" w:color="auto"/>
                </w:tcBorders>
                <w:shd w:val="clear" w:color="auto" w:fill="auto"/>
                <w:vAlign w:val="bottom"/>
              </w:tcPr>
            </w:tcPrChange>
          </w:tcPr>
          <w:p w:rsidR="00526060" w:rsidRDefault="007F6E20">
            <w:pPr>
              <w:pStyle w:val="CellBody"/>
              <w:jc w:val="center"/>
              <w:rPr>
                <w:ins w:id="1362" w:author="Stanley Mike-RMPE01" w:date="2017-05-22T14:09:00Z"/>
                <w:rFonts w:asciiTheme="minorHAnsi" w:hAnsiTheme="minorHAnsi" w:cstheme="minorHAnsi"/>
                <w:szCs w:val="18"/>
              </w:rPr>
            </w:pPr>
            <w:ins w:id="1363" w:author="Stanley Mike-RMPE01" w:date="2017-05-27T16:17:00Z">
              <w:r>
                <w:rPr>
                  <w:rFonts w:asciiTheme="minorHAnsi" w:hAnsiTheme="minorHAnsi" w:cstheme="minorHAnsi"/>
                  <w:szCs w:val="18"/>
                </w:rPr>
                <w:t>LPCXpresso54114</w:t>
              </w:r>
            </w:ins>
          </w:p>
        </w:tc>
        <w:tc>
          <w:tcPr>
            <w:tcW w:w="0" w:type="dxa"/>
            <w:tcBorders>
              <w:top w:val="single" w:sz="4" w:space="0" w:color="auto"/>
              <w:left w:val="nil"/>
              <w:bottom w:val="single" w:sz="4" w:space="0" w:color="auto"/>
              <w:right w:val="single" w:sz="4" w:space="0" w:color="auto"/>
            </w:tcBorders>
            <w:shd w:val="clear" w:color="auto" w:fill="auto"/>
            <w:vAlign w:val="bottom"/>
            <w:tcPrChange w:id="1364"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65" w:author="Stanley Mike-RMPE01" w:date="2017-05-22T14:09:00Z"/>
                <w:rFonts w:asciiTheme="minorHAnsi" w:hAnsiTheme="minorHAnsi" w:cstheme="minorHAnsi"/>
                <w:szCs w:val="18"/>
              </w:rPr>
            </w:pPr>
            <w:ins w:id="1366" w:author="Stanley Mike-RMPE01" w:date="2017-05-22T14:12:00Z">
              <w:r>
                <w:rPr>
                  <w:rFonts w:asciiTheme="minorHAnsi" w:hAnsiTheme="minorHAnsi" w:cstheme="minorHAnsi"/>
                  <w:szCs w:val="18"/>
                </w:rPr>
                <w:t>2.4</w:t>
              </w:r>
            </w:ins>
          </w:p>
        </w:tc>
        <w:tc>
          <w:tcPr>
            <w:tcW w:w="0" w:type="dxa"/>
            <w:tcBorders>
              <w:top w:val="single" w:sz="4" w:space="0" w:color="auto"/>
              <w:left w:val="nil"/>
              <w:bottom w:val="single" w:sz="4" w:space="0" w:color="auto"/>
              <w:right w:val="single" w:sz="4" w:space="0" w:color="auto"/>
            </w:tcBorders>
            <w:shd w:val="clear" w:color="auto" w:fill="auto"/>
            <w:vAlign w:val="bottom"/>
            <w:tcPrChange w:id="1367"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68" w:author="Stanley Mike-RMPE01" w:date="2017-05-22T14:09:00Z"/>
                <w:rFonts w:asciiTheme="minorHAnsi" w:hAnsiTheme="minorHAnsi" w:cstheme="minorHAnsi"/>
                <w:szCs w:val="18"/>
              </w:rPr>
            </w:pPr>
            <w:ins w:id="1369" w:author="Stanley Mike-RMPE01" w:date="2017-05-22T14:12:00Z">
              <w:r>
                <w:rPr>
                  <w:rFonts w:asciiTheme="minorHAnsi" w:hAnsiTheme="minorHAnsi" w:cstheme="minorHAnsi"/>
                  <w:szCs w:val="18"/>
                </w:rPr>
                <w:t>2.2</w:t>
              </w:r>
            </w:ins>
          </w:p>
        </w:tc>
        <w:tc>
          <w:tcPr>
            <w:tcW w:w="0" w:type="dxa"/>
            <w:tcBorders>
              <w:top w:val="single" w:sz="4" w:space="0" w:color="auto"/>
              <w:left w:val="nil"/>
              <w:bottom w:val="single" w:sz="4" w:space="0" w:color="auto"/>
              <w:right w:val="single" w:sz="4" w:space="0" w:color="auto"/>
            </w:tcBorders>
            <w:shd w:val="clear" w:color="auto" w:fill="auto"/>
            <w:vAlign w:val="bottom"/>
            <w:tcPrChange w:id="1370"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71" w:author="Stanley Mike-RMPE01" w:date="2017-05-22T14:09:00Z"/>
                <w:rFonts w:asciiTheme="minorHAnsi" w:hAnsiTheme="minorHAnsi" w:cstheme="minorHAnsi"/>
                <w:szCs w:val="18"/>
              </w:rPr>
            </w:pPr>
            <w:ins w:id="1372" w:author="Stanley Mike-RMPE01" w:date="2017-05-22T14:12:00Z">
              <w:r>
                <w:rPr>
                  <w:rFonts w:asciiTheme="minorHAnsi" w:hAnsiTheme="minorHAnsi" w:cstheme="minorHAnsi"/>
                  <w:szCs w:val="18"/>
                </w:rPr>
                <w:t>1.7</w:t>
              </w:r>
            </w:ins>
          </w:p>
        </w:tc>
        <w:tc>
          <w:tcPr>
            <w:tcW w:w="0" w:type="dxa"/>
            <w:tcBorders>
              <w:top w:val="single" w:sz="4" w:space="0" w:color="auto"/>
              <w:left w:val="nil"/>
              <w:bottom w:val="single" w:sz="4" w:space="0" w:color="auto"/>
              <w:right w:val="single" w:sz="4" w:space="0" w:color="auto"/>
            </w:tcBorders>
            <w:shd w:val="clear" w:color="auto" w:fill="auto"/>
            <w:vAlign w:val="bottom"/>
            <w:tcPrChange w:id="1373" w:author="Stanley Mike-RMPE01" w:date="2017-05-22T14:12:00Z">
              <w:tcPr>
                <w:tcW w:w="14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74" w:author="Stanley Mike-RMPE01" w:date="2017-05-22T14:09:00Z"/>
                <w:rFonts w:asciiTheme="minorHAnsi" w:hAnsiTheme="minorHAnsi" w:cstheme="minorHAnsi"/>
                <w:szCs w:val="18"/>
              </w:rPr>
            </w:pPr>
            <w:ins w:id="1375" w:author="Stanley Mike-RMPE01" w:date="2017-05-22T14:12:00Z">
              <w:r>
                <w:rPr>
                  <w:rFonts w:asciiTheme="minorHAnsi" w:hAnsiTheme="minorHAnsi" w:cstheme="minorHAnsi"/>
                  <w:szCs w:val="18"/>
                </w:rPr>
                <w:t>3</w:t>
              </w:r>
            </w:ins>
          </w:p>
        </w:tc>
        <w:tc>
          <w:tcPr>
            <w:tcW w:w="0" w:type="dxa"/>
            <w:tcBorders>
              <w:top w:val="single" w:sz="4" w:space="0" w:color="auto"/>
              <w:left w:val="nil"/>
              <w:bottom w:val="single" w:sz="4" w:space="0" w:color="auto"/>
              <w:right w:val="single" w:sz="4" w:space="0" w:color="auto"/>
            </w:tcBorders>
            <w:shd w:val="clear" w:color="auto" w:fill="auto"/>
            <w:vAlign w:val="bottom"/>
            <w:tcPrChange w:id="1376"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77" w:author="Stanley Mike-RMPE01" w:date="2017-05-22T14:09:00Z"/>
                <w:rFonts w:asciiTheme="minorHAnsi" w:hAnsiTheme="minorHAnsi" w:cstheme="minorHAnsi"/>
                <w:szCs w:val="18"/>
              </w:rPr>
            </w:pPr>
            <w:ins w:id="1378" w:author="Stanley Mike-RMPE01" w:date="2017-05-22T14:12:00Z">
              <w:r>
                <w:rPr>
                  <w:rFonts w:asciiTheme="minorHAnsi" w:hAnsiTheme="minorHAnsi" w:cstheme="minorHAnsi"/>
                  <w:szCs w:val="18"/>
                </w:rPr>
                <w:t>12.5</w:t>
              </w:r>
            </w:ins>
          </w:p>
        </w:tc>
        <w:tc>
          <w:tcPr>
            <w:tcW w:w="0" w:type="dxa"/>
            <w:tcBorders>
              <w:top w:val="single" w:sz="4" w:space="0" w:color="auto"/>
              <w:left w:val="nil"/>
              <w:bottom w:val="single" w:sz="4" w:space="0" w:color="auto"/>
              <w:right w:val="single" w:sz="4" w:space="0" w:color="auto"/>
            </w:tcBorders>
            <w:shd w:val="clear" w:color="auto" w:fill="auto"/>
            <w:vAlign w:val="bottom"/>
            <w:tcPrChange w:id="1379" w:author="Stanley Mike-RMPE01" w:date="2017-05-22T14:12:00Z">
              <w:tcPr>
                <w:tcW w:w="1140" w:type="dxa"/>
                <w:tcBorders>
                  <w:top w:val="nil"/>
                  <w:left w:val="nil"/>
                  <w:bottom w:val="single" w:sz="4" w:space="0" w:color="auto"/>
                  <w:right w:val="single" w:sz="4" w:space="0" w:color="auto"/>
                </w:tcBorders>
                <w:shd w:val="clear" w:color="auto" w:fill="auto"/>
                <w:vAlign w:val="bottom"/>
              </w:tcPr>
            </w:tcPrChange>
          </w:tcPr>
          <w:p w:rsidR="00526060" w:rsidRDefault="00526060">
            <w:pPr>
              <w:pStyle w:val="CellBody"/>
              <w:jc w:val="center"/>
              <w:rPr>
                <w:ins w:id="1380" w:author="Stanley Mike-RMPE01" w:date="2017-05-22T14:09:00Z"/>
                <w:rFonts w:asciiTheme="minorHAnsi" w:hAnsiTheme="minorHAnsi" w:cstheme="minorHAnsi"/>
                <w:szCs w:val="18"/>
              </w:rPr>
            </w:pPr>
            <w:ins w:id="1381" w:author="Stanley Mike-RMPE01" w:date="2017-05-22T14:12:00Z">
              <w:r>
                <w:rPr>
                  <w:rFonts w:asciiTheme="minorHAnsi" w:hAnsiTheme="minorHAnsi" w:cstheme="minorHAnsi"/>
                  <w:szCs w:val="18"/>
                </w:rPr>
                <w:t>44</w:t>
              </w:r>
            </w:ins>
          </w:p>
        </w:tc>
      </w:tr>
    </w:tbl>
    <w:p w:rsidR="00287BA3" w:rsidRDefault="00287BA3" w:rsidP="00F746EA">
      <w:pPr>
        <w:pStyle w:val="TableFootnote"/>
        <w:numPr>
          <w:ilvl w:val="0"/>
          <w:numId w:val="34"/>
        </w:numPr>
      </w:pPr>
      <w:r>
        <w:t xml:space="preserve">Based on “All Motions” build, which includes tilt, 2D automotive compass, rotation, </w:t>
      </w:r>
      <w:proofErr w:type="spellStart"/>
      <w:r>
        <w:t>eCompass</w:t>
      </w:r>
      <w:proofErr w:type="spellEnd"/>
      <w:r>
        <w:t>, 6- and 9-axis Kalman filters.</w:t>
      </w:r>
      <w:r w:rsidR="00CA48AB">
        <w:t xml:space="preserve"> </w:t>
      </w:r>
      <w:r>
        <w:t>Does not include pressure/altimeter.</w:t>
      </w:r>
    </w:p>
    <w:p w:rsidR="00DA5A21" w:rsidRDefault="00DA5A21" w:rsidP="00DA5A21">
      <w:pPr>
        <w:pStyle w:val="Heading3"/>
      </w:pPr>
      <w:bookmarkStart w:id="1382" w:name="_Toc483482752"/>
      <w:r>
        <w:t>Memory Requirements</w:t>
      </w:r>
      <w:bookmarkEnd w:id="1382"/>
    </w:p>
    <w:p w:rsidR="00D64CEE" w:rsidRPr="001B1E24" w:rsidRDefault="00D64CEE" w:rsidP="00D64CEE">
      <w:pPr>
        <w:pStyle w:val="Heading3"/>
      </w:pPr>
      <w:bookmarkStart w:id="1383" w:name="_Toc483482753"/>
      <w:r w:rsidRPr="001B1E24">
        <w:t>Intent</w:t>
      </w:r>
      <w:bookmarkEnd w:id="1383"/>
    </w:p>
    <w:p w:rsidR="00D64CEE" w:rsidRDefault="00D64CEE" w:rsidP="00D64CEE">
      <w:pPr>
        <w:pStyle w:val="Body"/>
      </w:pPr>
      <w:r>
        <w:t>These parameters are total RAM and flash memory required to implement and execute the Fusion Library in a bare metal project.</w:t>
      </w:r>
    </w:p>
    <w:p w:rsidR="00D64CEE" w:rsidRDefault="00D64CEE" w:rsidP="00D64CEE">
      <w:pPr>
        <w:pStyle w:val="Body"/>
      </w:pPr>
      <w:r>
        <w:t>This includes space for code storage, static and dynamic (stack) variables. This metric must be associated with a specific hardware configuration similar to those defined earlier in this document. It is also a function of the optimization level selected in the compiler.</w:t>
      </w:r>
    </w:p>
    <w:p w:rsidR="00D64CEE" w:rsidRPr="001B1E24" w:rsidRDefault="00D64CEE" w:rsidP="00D64CEE">
      <w:pPr>
        <w:pStyle w:val="Heading3"/>
      </w:pPr>
      <w:bookmarkStart w:id="1384" w:name="_Toc483482754"/>
      <w:r w:rsidRPr="001B1E24">
        <w:t>Procedure</w:t>
      </w:r>
      <w:bookmarkEnd w:id="1384"/>
    </w:p>
    <w:p w:rsidR="00D64CEE" w:rsidRDefault="00D64CEE" w:rsidP="00D64CEE">
      <w:pPr>
        <w:pStyle w:val="Body"/>
      </w:pPr>
      <w:r>
        <w:t xml:space="preserve">The projects for the binaries were created using IAR. Values for </w:t>
      </w:r>
      <w:proofErr w:type="spellStart"/>
      <w:r>
        <w:t>readonly</w:t>
      </w:r>
      <w:proofErr w:type="spellEnd"/>
      <w:r>
        <w:t xml:space="preserve"> code and data memory (flash) and </w:t>
      </w:r>
      <w:proofErr w:type="spellStart"/>
      <w:r>
        <w:t>readwrite</w:t>
      </w:r>
      <w:proofErr w:type="spellEnd"/>
      <w:r>
        <w:t xml:space="preserve"> data memory (RAM) were read directly from the </w:t>
      </w:r>
      <w:proofErr w:type="spellStart"/>
      <w:r>
        <w:t>c.map</w:t>
      </w:r>
      <w:proofErr w:type="spellEnd"/>
      <w:r>
        <w:t xml:space="preserve"> file generated by the toolset.</w:t>
      </w:r>
    </w:p>
    <w:p w:rsidR="00D64CEE" w:rsidRPr="00D64CEE" w:rsidDel="00CA42C9" w:rsidRDefault="00D64CEE" w:rsidP="00D64CEE">
      <w:pPr>
        <w:pStyle w:val="Heading3"/>
        <w:rPr>
          <w:del w:id="1385" w:author="Stanley Mike-RMPE01" w:date="2017-05-25T08:12:00Z"/>
        </w:rPr>
      </w:pPr>
      <w:bookmarkStart w:id="1386" w:name="_Toc483482755"/>
      <w:r>
        <w:lastRenderedPageBreak/>
        <w:t>Results</w:t>
      </w:r>
      <w:bookmarkEnd w:id="1386"/>
    </w:p>
    <w:p w:rsidR="00CA42C9" w:rsidRDefault="001B1E24">
      <w:pPr>
        <w:pStyle w:val="Heading3"/>
        <w:rPr>
          <w:ins w:id="1387" w:author="Stanley Mike-RMPE01" w:date="2017-05-25T08:12:00Z"/>
        </w:rPr>
        <w:pPrChange w:id="1388" w:author="Stanley Mike-RMPE01" w:date="2017-05-25T08:12:00Z">
          <w:pPr>
            <w:pStyle w:val="TableTitle"/>
          </w:pPr>
        </w:pPrChange>
      </w:pPr>
      <w:del w:id="1389" w:author="Stanley Mike-RMPE01" w:date="2017-05-25T08:12:00Z">
        <w:r w:rsidRPr="00FC7B68" w:rsidDel="00CA42C9">
          <w:delText xml:space="preserve">Table </w:delText>
        </w:r>
        <w:r w:rsidR="005144FB" w:rsidDel="00CA42C9">
          <w:delText>1</w:delText>
        </w:r>
        <w:r w:rsidR="00116DE9" w:rsidDel="00CA42C9">
          <w:delText>2</w:delText>
        </w:r>
        <w:r w:rsidRPr="00FC7B68" w:rsidDel="00CA42C9">
          <w:delText xml:space="preserve">. </w:delText>
        </w:r>
      </w:del>
      <w:bookmarkStart w:id="1390" w:name="_Toc483482756"/>
      <w:bookmarkEnd w:id="1390"/>
    </w:p>
    <w:p w:rsidR="007326AC" w:rsidRPr="00FC7B68" w:rsidRDefault="00CA42C9">
      <w:pPr>
        <w:pStyle w:val="Caption"/>
        <w:pPrChange w:id="1391" w:author="Stanley Mike-RMPE01" w:date="2017-05-25T08:12:00Z">
          <w:pPr>
            <w:pStyle w:val="TableTitle"/>
          </w:pPr>
        </w:pPrChange>
      </w:pPr>
      <w:ins w:id="1392" w:author="Stanley Mike-RMPE01" w:date="2017-05-25T08:12:00Z">
        <w:r>
          <w:t xml:space="preserve">Table </w:t>
        </w:r>
        <w:r>
          <w:fldChar w:fldCharType="begin"/>
        </w:r>
        <w:r>
          <w:instrText xml:space="preserve"> SEQ Table \* ARABIC </w:instrText>
        </w:r>
        <w:r>
          <w:fldChar w:fldCharType="separate"/>
        </w:r>
      </w:ins>
      <w:ins w:id="1393" w:author="Stanley Mike-RMPE01" w:date="2017-05-27T12:25:00Z">
        <w:r w:rsidR="006C3433">
          <w:rPr>
            <w:noProof/>
          </w:rPr>
          <w:t>15</w:t>
        </w:r>
      </w:ins>
      <w:ins w:id="1394" w:author="Stanley Mike-RMPE01" w:date="2017-05-25T08:12:00Z">
        <w:r>
          <w:fldChar w:fldCharType="end"/>
        </w:r>
      </w:ins>
      <w:ins w:id="1395" w:author="Stanley Mike-RMPE01" w:date="2017-05-25T13:28:00Z">
        <w:r w:rsidR="00DB06B5">
          <w:t>:</w:t>
        </w:r>
      </w:ins>
      <w:ins w:id="1396" w:author="Stanley Mike-RMPE01" w:date="2017-05-25T08:12:00Z">
        <w:r>
          <w:rPr>
            <w:noProof/>
          </w:rPr>
          <w:t xml:space="preserve"> </w:t>
        </w:r>
      </w:ins>
      <w:ins w:id="1397" w:author="Stanley Mike-RMPE01" w:date="2017-05-22T14:19:00Z">
        <w:r w:rsidR="000F50F0">
          <w:t xml:space="preserve">Version 7.20 </w:t>
        </w:r>
      </w:ins>
      <w:r w:rsidR="007326AC" w:rsidRPr="00FC7B68">
        <w:t xml:space="preserve">Memory </w:t>
      </w:r>
      <w:r w:rsidR="002B05B3">
        <w:t xml:space="preserve">(in bytes) </w:t>
      </w:r>
      <w:r w:rsidR="004E04EA">
        <w:t>r</w:t>
      </w:r>
      <w:r w:rsidR="007326AC" w:rsidRPr="00FC7B68">
        <w:t xml:space="preserve">equirements for </w:t>
      </w:r>
      <w:r w:rsidR="005144FB">
        <w:t>“</w:t>
      </w:r>
      <w:r w:rsidR="007326AC" w:rsidRPr="00FC7B68">
        <w:t xml:space="preserve">All </w:t>
      </w:r>
      <w:r w:rsidR="002B05B3">
        <w:t xml:space="preserve">Motion </w:t>
      </w:r>
      <w:r w:rsidR="007326AC" w:rsidRPr="00FC7B68">
        <w:t>Algorithms</w:t>
      </w:r>
      <w:r w:rsidR="005144FB">
        <w:t xml:space="preserve">” </w:t>
      </w:r>
      <w:r w:rsidR="004E04EA">
        <w:t>b</w:t>
      </w:r>
      <w:r w:rsidR="005144FB">
        <w:t>uilds</w:t>
      </w:r>
      <w:r w:rsidR="002B05B3" w:rsidRPr="002B05B3">
        <w:rPr>
          <w:vertAlign w:val="superscript"/>
        </w:rPr>
        <w:t>1</w:t>
      </w:r>
    </w:p>
    <w:tbl>
      <w:tblPr>
        <w:tblStyle w:val="Freescale2"/>
        <w:tblW w:w="10219" w:type="dxa"/>
        <w:tblLayout w:type="fixed"/>
        <w:tblLook w:val="0620" w:firstRow="1" w:lastRow="0" w:firstColumn="0" w:lastColumn="0" w:noHBand="1" w:noVBand="1"/>
      </w:tblPr>
      <w:tblGrid>
        <w:gridCol w:w="2875"/>
        <w:gridCol w:w="2448"/>
        <w:gridCol w:w="2448"/>
        <w:gridCol w:w="2448"/>
        <w:tblGridChange w:id="1398">
          <w:tblGrid>
            <w:gridCol w:w="2875"/>
            <w:gridCol w:w="2448"/>
            <w:gridCol w:w="2448"/>
            <w:gridCol w:w="2448"/>
          </w:tblGrid>
        </w:tblGridChange>
      </w:tblGrid>
      <w:tr w:rsidR="002B05B3" w:rsidRPr="0015095A" w:rsidTr="002B05B3">
        <w:trPr>
          <w:cnfStyle w:val="100000000000" w:firstRow="1" w:lastRow="0" w:firstColumn="0" w:lastColumn="0" w:oddVBand="0" w:evenVBand="0" w:oddHBand="0" w:evenHBand="0" w:firstRowFirstColumn="0" w:firstRowLastColumn="0" w:lastRowFirstColumn="0" w:lastRowLastColumn="0"/>
          <w:trHeight w:hRule="exact" w:val="320"/>
          <w:tblHeader/>
        </w:trPr>
        <w:tc>
          <w:tcPr>
            <w:tcW w:w="2875" w:type="dxa"/>
          </w:tcPr>
          <w:p w:rsidR="002B05B3" w:rsidRPr="002A2E8F" w:rsidRDefault="002B05B3" w:rsidP="002A2E8F">
            <w:pPr>
              <w:pStyle w:val="CellBody"/>
              <w:keepNext/>
              <w:rPr>
                <w:rFonts w:asciiTheme="minorHAnsi" w:hAnsiTheme="minorHAnsi" w:cstheme="minorHAnsi"/>
                <w:szCs w:val="18"/>
              </w:rPr>
            </w:pPr>
            <w:r w:rsidRPr="002A2E8F">
              <w:rPr>
                <w:rFonts w:asciiTheme="minorHAnsi" w:hAnsiTheme="minorHAnsi" w:cstheme="minorHAnsi"/>
                <w:szCs w:val="18"/>
              </w:rPr>
              <w:t>Freedom Platform</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4E04EA">
              <w:rPr>
                <w:rFonts w:asciiTheme="minorHAnsi" w:hAnsiTheme="minorHAnsi" w:cstheme="minorHAnsi"/>
                <w:szCs w:val="18"/>
              </w:rPr>
              <w:t xml:space="preserve"> </w:t>
            </w:r>
            <w:r>
              <w:rPr>
                <w:rFonts w:asciiTheme="minorHAnsi" w:hAnsiTheme="minorHAnsi" w:cstheme="minorHAnsi"/>
                <w:szCs w:val="18"/>
              </w:rPr>
              <w:t>only code memory</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4E04EA">
              <w:rPr>
                <w:rFonts w:asciiTheme="minorHAnsi" w:hAnsiTheme="minorHAnsi" w:cstheme="minorHAnsi"/>
                <w:szCs w:val="18"/>
              </w:rPr>
              <w:t xml:space="preserve"> </w:t>
            </w:r>
            <w:r>
              <w:rPr>
                <w:rFonts w:asciiTheme="minorHAnsi" w:hAnsiTheme="minorHAnsi" w:cstheme="minorHAnsi"/>
                <w:szCs w:val="18"/>
              </w:rPr>
              <w:t>only data memory</w:t>
            </w:r>
          </w:p>
        </w:tc>
        <w:tc>
          <w:tcPr>
            <w:tcW w:w="2448" w:type="dxa"/>
          </w:tcPr>
          <w:p w:rsidR="002B05B3" w:rsidRPr="002A2E8F" w:rsidRDefault="002B05B3" w:rsidP="002A2E8F">
            <w:pPr>
              <w:pStyle w:val="CellBody"/>
              <w:rPr>
                <w:rFonts w:asciiTheme="minorHAnsi" w:hAnsiTheme="minorHAnsi" w:cstheme="minorHAnsi"/>
                <w:szCs w:val="18"/>
              </w:rPr>
            </w:pPr>
            <w:r>
              <w:rPr>
                <w:rFonts w:asciiTheme="minorHAnsi" w:hAnsiTheme="minorHAnsi" w:cstheme="minorHAnsi"/>
                <w:szCs w:val="18"/>
              </w:rPr>
              <w:t>Read</w:t>
            </w:r>
            <w:r w:rsidR="00650B14">
              <w:rPr>
                <w:rFonts w:asciiTheme="minorHAnsi" w:hAnsiTheme="minorHAnsi" w:cstheme="minorHAnsi"/>
                <w:szCs w:val="18"/>
              </w:rPr>
              <w:t>/</w:t>
            </w:r>
            <w:r>
              <w:rPr>
                <w:rFonts w:asciiTheme="minorHAnsi" w:hAnsiTheme="minorHAnsi" w:cstheme="minorHAnsi"/>
                <w:szCs w:val="18"/>
              </w:rPr>
              <w:t>write data memory</w:t>
            </w:r>
            <w:r w:rsidR="00DD34D1" w:rsidRPr="00DD34D1">
              <w:rPr>
                <w:rFonts w:asciiTheme="minorHAnsi" w:hAnsiTheme="minorHAnsi" w:cstheme="minorHAnsi"/>
                <w:szCs w:val="18"/>
                <w:vertAlign w:val="superscript"/>
              </w:rPr>
              <w:t>2</w:t>
            </w:r>
          </w:p>
        </w:tc>
      </w:tr>
      <w:tr w:rsidR="00526060" w:rsidRPr="0015095A" w:rsidTr="002B05B3">
        <w:trPr>
          <w:trHeight w:hRule="exact" w:val="315"/>
          <w:ins w:id="1399" w:author="Stanley Mike-RMPE01" w:date="2017-05-22T14:14:00Z"/>
        </w:trPr>
        <w:tc>
          <w:tcPr>
            <w:tcW w:w="2875" w:type="dxa"/>
          </w:tcPr>
          <w:p w:rsidR="00526060" w:rsidRPr="002A2E8F" w:rsidRDefault="00526060" w:rsidP="00EE28FB">
            <w:pPr>
              <w:pStyle w:val="CellBody"/>
              <w:keepNext/>
              <w:jc w:val="center"/>
              <w:rPr>
                <w:ins w:id="1400" w:author="Stanley Mike-RMPE01" w:date="2017-05-22T14:14:00Z"/>
                <w:rFonts w:asciiTheme="minorHAnsi" w:hAnsiTheme="minorHAnsi" w:cstheme="minorHAnsi"/>
                <w:szCs w:val="18"/>
              </w:rPr>
            </w:pPr>
            <w:ins w:id="1401" w:author="Stanley Mike-RMPE01" w:date="2017-05-22T14:15:00Z">
              <w:r>
                <w:rPr>
                  <w:rFonts w:asciiTheme="minorHAnsi" w:hAnsiTheme="minorHAnsi" w:cstheme="minorHAnsi"/>
                  <w:szCs w:val="18"/>
                </w:rPr>
                <w:t>FRDM</w:t>
              </w:r>
            </w:ins>
            <w:ins w:id="1402" w:author="Stanley Mike-RMPE01" w:date="2017-05-22T14:16:00Z">
              <w:r>
                <w:rPr>
                  <w:rFonts w:asciiTheme="minorHAnsi" w:hAnsiTheme="minorHAnsi" w:cstheme="minorHAnsi"/>
                  <w:szCs w:val="18"/>
                </w:rPr>
                <w:t>-KL25Z</w:t>
              </w:r>
            </w:ins>
          </w:p>
        </w:tc>
        <w:tc>
          <w:tcPr>
            <w:tcW w:w="2448" w:type="dxa"/>
            <w:tcBorders>
              <w:top w:val="single" w:sz="4" w:space="0" w:color="auto"/>
              <w:left w:val="single" w:sz="4" w:space="0" w:color="auto"/>
              <w:bottom w:val="single" w:sz="4" w:space="0" w:color="auto"/>
              <w:right w:val="single" w:sz="4" w:space="0" w:color="auto"/>
            </w:tcBorders>
            <w:shd w:val="clear" w:color="auto" w:fill="auto"/>
            <w:vAlign w:val="bottom"/>
          </w:tcPr>
          <w:p w:rsidR="00526060" w:rsidRDefault="00A71A97" w:rsidP="00F43DDC">
            <w:pPr>
              <w:jc w:val="center"/>
              <w:rPr>
                <w:ins w:id="1403" w:author="Stanley Mike-RMPE01" w:date="2017-05-22T14:14:00Z"/>
                <w:rFonts w:asciiTheme="minorHAnsi" w:hAnsiTheme="minorHAnsi" w:cstheme="minorHAnsi"/>
                <w:color w:val="000000"/>
                <w:sz w:val="18"/>
                <w:szCs w:val="18"/>
              </w:rPr>
            </w:pPr>
            <w:ins w:id="1404" w:author="Stanley Mike-RMPE01" w:date="2017-05-22T14:19:00Z">
              <w:r>
                <w:rPr>
                  <w:rFonts w:asciiTheme="minorHAnsi" w:hAnsiTheme="minorHAnsi" w:cstheme="minorHAnsi"/>
                  <w:color w:val="000000"/>
                  <w:sz w:val="18"/>
                  <w:szCs w:val="18"/>
                </w:rPr>
                <w:t>54,834</w:t>
              </w:r>
            </w:ins>
          </w:p>
        </w:tc>
        <w:tc>
          <w:tcPr>
            <w:tcW w:w="2448" w:type="dxa"/>
            <w:tcBorders>
              <w:top w:val="single" w:sz="4" w:space="0" w:color="auto"/>
              <w:left w:val="nil"/>
              <w:bottom w:val="single" w:sz="4" w:space="0" w:color="auto"/>
              <w:right w:val="single" w:sz="4" w:space="0" w:color="auto"/>
            </w:tcBorders>
            <w:shd w:val="clear" w:color="auto" w:fill="auto"/>
            <w:vAlign w:val="bottom"/>
          </w:tcPr>
          <w:p w:rsidR="00526060" w:rsidRDefault="000F50F0" w:rsidP="002A2E8F">
            <w:pPr>
              <w:jc w:val="center"/>
              <w:rPr>
                <w:ins w:id="1405" w:author="Stanley Mike-RMPE01" w:date="2017-05-22T14:14:00Z"/>
                <w:rFonts w:asciiTheme="minorHAnsi" w:hAnsiTheme="minorHAnsi" w:cstheme="minorHAnsi"/>
                <w:color w:val="000000"/>
                <w:sz w:val="18"/>
                <w:szCs w:val="18"/>
              </w:rPr>
            </w:pPr>
            <w:ins w:id="1406" w:author="Stanley Mike-RMPE01" w:date="2017-05-22T14:19:00Z">
              <w:r>
                <w:rPr>
                  <w:rFonts w:asciiTheme="minorHAnsi" w:hAnsiTheme="minorHAnsi" w:cstheme="minorHAnsi"/>
                  <w:color w:val="000000"/>
                  <w:sz w:val="18"/>
                  <w:szCs w:val="18"/>
                </w:rPr>
                <w:t>376</w:t>
              </w:r>
            </w:ins>
          </w:p>
        </w:tc>
        <w:tc>
          <w:tcPr>
            <w:tcW w:w="2448" w:type="dxa"/>
            <w:tcBorders>
              <w:top w:val="single" w:sz="4" w:space="0" w:color="auto"/>
              <w:left w:val="nil"/>
              <w:bottom w:val="single" w:sz="4" w:space="0" w:color="auto"/>
              <w:right w:val="single" w:sz="4" w:space="0" w:color="auto"/>
            </w:tcBorders>
            <w:shd w:val="clear" w:color="auto" w:fill="auto"/>
            <w:vAlign w:val="bottom"/>
          </w:tcPr>
          <w:p w:rsidR="00526060" w:rsidRDefault="000F50F0" w:rsidP="00F43DDC">
            <w:pPr>
              <w:jc w:val="center"/>
              <w:rPr>
                <w:ins w:id="1407" w:author="Stanley Mike-RMPE01" w:date="2017-05-22T14:14:00Z"/>
                <w:rFonts w:asciiTheme="minorHAnsi" w:hAnsiTheme="minorHAnsi" w:cstheme="minorHAnsi"/>
                <w:color w:val="000000"/>
                <w:sz w:val="18"/>
                <w:szCs w:val="18"/>
              </w:rPr>
            </w:pPr>
            <w:ins w:id="1408" w:author="Stanley Mike-RMPE01" w:date="2017-05-22T14:19:00Z">
              <w:r>
                <w:rPr>
                  <w:rFonts w:asciiTheme="minorHAnsi" w:hAnsiTheme="minorHAnsi" w:cstheme="minorHAnsi"/>
                  <w:color w:val="000000"/>
                  <w:sz w:val="18"/>
                  <w:szCs w:val="18"/>
                </w:rPr>
                <w:t>10,941</w:t>
              </w:r>
            </w:ins>
          </w:p>
        </w:tc>
      </w:tr>
      <w:tr w:rsidR="002B05B3" w:rsidRPr="0015095A" w:rsidTr="00526060">
        <w:tblPrEx>
          <w:tblW w:w="10219" w:type="dxa"/>
          <w:tblLayout w:type="fixed"/>
          <w:tblLook w:val="0620" w:firstRow="1" w:lastRow="0" w:firstColumn="0" w:lastColumn="0" w:noHBand="1" w:noVBand="1"/>
          <w:tblPrExChange w:id="1409" w:author="Stanley Mike-RMPE01" w:date="2017-05-22T14:15:00Z">
            <w:tblPrEx>
              <w:tblW w:w="10219" w:type="dxa"/>
              <w:tblLayout w:type="fixed"/>
              <w:tblLook w:val="0620" w:firstRow="1" w:lastRow="0" w:firstColumn="0" w:lastColumn="0" w:noHBand="1" w:noVBand="1"/>
            </w:tblPrEx>
          </w:tblPrExChange>
        </w:tblPrEx>
        <w:trPr>
          <w:trHeight w:hRule="exact" w:val="315"/>
          <w:trPrChange w:id="1410" w:author="Stanley Mike-RMPE01" w:date="2017-05-22T14:15:00Z">
            <w:trPr>
              <w:trHeight w:hRule="exact" w:val="315"/>
            </w:trPr>
          </w:trPrChange>
        </w:trPr>
        <w:tc>
          <w:tcPr>
            <w:tcW w:w="0" w:type="dxa"/>
            <w:tcPrChange w:id="1411" w:author="Stanley Mike-RMPE01" w:date="2017-05-22T14:15:00Z">
              <w:tcPr>
                <w:tcW w:w="2875" w:type="dxa"/>
              </w:tcPr>
            </w:tcPrChange>
          </w:tcPr>
          <w:p w:rsidR="002B05B3" w:rsidRPr="002A2E8F" w:rsidRDefault="002B05B3" w:rsidP="00EE28FB">
            <w:pPr>
              <w:pStyle w:val="CellBody"/>
              <w:keepNext/>
              <w:jc w:val="center"/>
              <w:rPr>
                <w:rFonts w:asciiTheme="minorHAnsi" w:hAnsiTheme="minorHAnsi" w:cstheme="minorHAnsi"/>
                <w:szCs w:val="18"/>
              </w:rPr>
            </w:pPr>
            <w:r w:rsidRPr="002A2E8F">
              <w:rPr>
                <w:rFonts w:asciiTheme="minorHAnsi" w:hAnsiTheme="minorHAnsi" w:cstheme="minorHAnsi"/>
                <w:szCs w:val="18"/>
              </w:rPr>
              <w:t>FRDM-</w:t>
            </w:r>
            <w:r>
              <w:rPr>
                <w:rFonts w:asciiTheme="minorHAnsi" w:hAnsiTheme="minorHAnsi" w:cstheme="minorHAnsi"/>
                <w:szCs w:val="18"/>
              </w:rPr>
              <w:t>K22F</w:t>
            </w:r>
          </w:p>
        </w:tc>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412" w:author="Stanley Mike-RMPE01" w:date="2017-05-22T14:15:00Z">
              <w:tcPr>
                <w:tcW w:w="2448" w:type="dxa"/>
                <w:tcBorders>
                  <w:top w:val="single" w:sz="4" w:space="0" w:color="auto"/>
                  <w:left w:val="single" w:sz="4" w:space="0" w:color="auto"/>
                  <w:bottom w:val="single" w:sz="4" w:space="0" w:color="auto"/>
                  <w:right w:val="single" w:sz="4" w:space="0" w:color="auto"/>
                </w:tcBorders>
                <w:shd w:val="clear" w:color="auto" w:fill="auto"/>
                <w:vAlign w:val="bottom"/>
              </w:tcPr>
            </w:tcPrChange>
          </w:tcPr>
          <w:p w:rsidR="002B05B3" w:rsidRPr="002A2E8F" w:rsidRDefault="000F50F0" w:rsidP="00F43DDC">
            <w:pPr>
              <w:jc w:val="center"/>
              <w:rPr>
                <w:rFonts w:asciiTheme="minorHAnsi" w:hAnsiTheme="minorHAnsi" w:cstheme="minorHAnsi"/>
                <w:color w:val="000000"/>
                <w:sz w:val="18"/>
                <w:szCs w:val="18"/>
              </w:rPr>
            </w:pPr>
            <w:ins w:id="1413" w:author="Stanley Mike-RMPE01" w:date="2017-05-22T14:20:00Z">
              <w:r>
                <w:rPr>
                  <w:rFonts w:asciiTheme="minorHAnsi" w:hAnsiTheme="minorHAnsi" w:cstheme="minorHAnsi"/>
                  <w:color w:val="000000"/>
                  <w:sz w:val="18"/>
                  <w:szCs w:val="18"/>
                </w:rPr>
                <w:t>54,246</w:t>
              </w:r>
            </w:ins>
            <w:del w:id="1414" w:author="Stanley Mike-RMPE01" w:date="2017-05-22T14:16:00Z">
              <w:r w:rsidR="00BA3F78" w:rsidDel="00526060">
                <w:rPr>
                  <w:rFonts w:asciiTheme="minorHAnsi" w:hAnsiTheme="minorHAnsi" w:cstheme="minorHAnsi"/>
                  <w:color w:val="000000"/>
                  <w:sz w:val="18"/>
                  <w:szCs w:val="18"/>
                </w:rPr>
                <w:delText>58,714</w:delText>
              </w:r>
            </w:del>
          </w:p>
        </w:tc>
        <w:tc>
          <w:tcPr>
            <w:tcW w:w="0" w:type="dxa"/>
            <w:tcBorders>
              <w:top w:val="single" w:sz="4" w:space="0" w:color="auto"/>
              <w:left w:val="nil"/>
              <w:bottom w:val="single" w:sz="4" w:space="0" w:color="auto"/>
              <w:right w:val="single" w:sz="4" w:space="0" w:color="auto"/>
            </w:tcBorders>
            <w:shd w:val="clear" w:color="auto" w:fill="auto"/>
            <w:vAlign w:val="bottom"/>
            <w:tcPrChange w:id="1415" w:author="Stanley Mike-RMPE01" w:date="2017-05-22T14:15:00Z">
              <w:tcPr>
                <w:tcW w:w="2448" w:type="dxa"/>
                <w:tcBorders>
                  <w:top w:val="single" w:sz="4" w:space="0" w:color="auto"/>
                  <w:left w:val="nil"/>
                  <w:bottom w:val="single" w:sz="4" w:space="0" w:color="auto"/>
                  <w:right w:val="single" w:sz="4" w:space="0" w:color="auto"/>
                </w:tcBorders>
                <w:shd w:val="clear" w:color="auto" w:fill="auto"/>
                <w:vAlign w:val="bottom"/>
              </w:tcPr>
            </w:tcPrChange>
          </w:tcPr>
          <w:p w:rsidR="002B05B3" w:rsidRPr="002A2E8F" w:rsidRDefault="00BA3F78" w:rsidP="002A2E8F">
            <w:pPr>
              <w:jc w:val="center"/>
              <w:rPr>
                <w:rFonts w:asciiTheme="minorHAnsi" w:hAnsiTheme="minorHAnsi" w:cstheme="minorHAnsi"/>
                <w:color w:val="000000"/>
                <w:sz w:val="18"/>
                <w:szCs w:val="18"/>
              </w:rPr>
            </w:pPr>
            <w:del w:id="1416" w:author="Stanley Mike-RMPE01" w:date="2017-05-22T14:16:00Z">
              <w:r w:rsidDel="00526060">
                <w:rPr>
                  <w:rFonts w:asciiTheme="minorHAnsi" w:hAnsiTheme="minorHAnsi" w:cstheme="minorHAnsi"/>
                  <w:color w:val="000000"/>
                  <w:sz w:val="18"/>
                  <w:szCs w:val="18"/>
                </w:rPr>
                <w:delText>322</w:delText>
              </w:r>
            </w:del>
            <w:ins w:id="1417" w:author="Stanley Mike-RMPE01" w:date="2017-05-22T14:20:00Z">
              <w:r w:rsidR="000F50F0">
                <w:rPr>
                  <w:rFonts w:asciiTheme="minorHAnsi" w:hAnsiTheme="minorHAnsi" w:cstheme="minorHAnsi"/>
                  <w:color w:val="000000"/>
                  <w:sz w:val="18"/>
                  <w:szCs w:val="18"/>
                </w:rPr>
                <w:t>370</w:t>
              </w:r>
            </w:ins>
          </w:p>
        </w:tc>
        <w:tc>
          <w:tcPr>
            <w:tcW w:w="0" w:type="dxa"/>
            <w:tcBorders>
              <w:top w:val="single" w:sz="4" w:space="0" w:color="auto"/>
              <w:left w:val="nil"/>
              <w:bottom w:val="single" w:sz="4" w:space="0" w:color="auto"/>
              <w:right w:val="single" w:sz="4" w:space="0" w:color="auto"/>
            </w:tcBorders>
            <w:shd w:val="clear" w:color="auto" w:fill="auto"/>
            <w:vAlign w:val="bottom"/>
            <w:tcPrChange w:id="1418" w:author="Stanley Mike-RMPE01" w:date="2017-05-22T14:15:00Z">
              <w:tcPr>
                <w:tcW w:w="2448" w:type="dxa"/>
                <w:tcBorders>
                  <w:top w:val="single" w:sz="4" w:space="0" w:color="auto"/>
                  <w:left w:val="nil"/>
                  <w:bottom w:val="single" w:sz="4" w:space="0" w:color="auto"/>
                  <w:right w:val="single" w:sz="4" w:space="0" w:color="auto"/>
                </w:tcBorders>
                <w:shd w:val="clear" w:color="auto" w:fill="auto"/>
                <w:vAlign w:val="bottom"/>
              </w:tcPr>
            </w:tcPrChange>
          </w:tcPr>
          <w:p w:rsidR="002B05B3" w:rsidRPr="002A2E8F" w:rsidRDefault="00BA3F78" w:rsidP="00F43DDC">
            <w:pPr>
              <w:jc w:val="center"/>
              <w:rPr>
                <w:rFonts w:asciiTheme="minorHAnsi" w:hAnsiTheme="minorHAnsi" w:cstheme="minorHAnsi"/>
                <w:color w:val="000000"/>
                <w:sz w:val="18"/>
                <w:szCs w:val="18"/>
              </w:rPr>
            </w:pPr>
            <w:del w:id="1419" w:author="Stanley Mike-RMPE01" w:date="2017-05-22T14:16:00Z">
              <w:r w:rsidDel="00526060">
                <w:rPr>
                  <w:rFonts w:asciiTheme="minorHAnsi" w:hAnsiTheme="minorHAnsi" w:cstheme="minorHAnsi"/>
                  <w:color w:val="000000"/>
                  <w:sz w:val="18"/>
                  <w:szCs w:val="18"/>
                </w:rPr>
                <w:delText>12,049</w:delText>
              </w:r>
            </w:del>
            <w:ins w:id="1420" w:author="Stanley Mike-RMPE01" w:date="2017-05-22T14:20:00Z">
              <w:r w:rsidR="000F50F0">
                <w:rPr>
                  <w:rFonts w:asciiTheme="minorHAnsi" w:hAnsiTheme="minorHAnsi" w:cstheme="minorHAnsi"/>
                  <w:color w:val="000000"/>
                  <w:sz w:val="18"/>
                  <w:szCs w:val="18"/>
                </w:rPr>
                <w:t>11,053</w:t>
              </w:r>
            </w:ins>
          </w:p>
        </w:tc>
      </w:tr>
      <w:tr w:rsidR="002B05B3" w:rsidRPr="0015095A" w:rsidTr="00526060">
        <w:tblPrEx>
          <w:tblW w:w="10219" w:type="dxa"/>
          <w:tblLayout w:type="fixed"/>
          <w:tblLook w:val="0620" w:firstRow="1" w:lastRow="0" w:firstColumn="0" w:lastColumn="0" w:noHBand="1" w:noVBand="1"/>
          <w:tblPrExChange w:id="1421" w:author="Stanley Mike-RMPE01" w:date="2017-05-22T14:15:00Z">
            <w:tblPrEx>
              <w:tblW w:w="10219" w:type="dxa"/>
              <w:tblLayout w:type="fixed"/>
              <w:tblLook w:val="0620" w:firstRow="1" w:lastRow="0" w:firstColumn="0" w:lastColumn="0" w:noHBand="1" w:noVBand="1"/>
            </w:tblPrEx>
          </w:tblPrExChange>
        </w:tblPrEx>
        <w:trPr>
          <w:trHeight w:hRule="exact" w:val="310"/>
          <w:trPrChange w:id="1422" w:author="Stanley Mike-RMPE01" w:date="2017-05-22T14:15:00Z">
            <w:trPr>
              <w:trHeight w:hRule="exact" w:val="310"/>
            </w:trPr>
          </w:trPrChange>
        </w:trPr>
        <w:tc>
          <w:tcPr>
            <w:tcW w:w="0" w:type="dxa"/>
            <w:tcPrChange w:id="1423" w:author="Stanley Mike-RMPE01" w:date="2017-05-22T14:15:00Z">
              <w:tcPr>
                <w:tcW w:w="2875" w:type="dxa"/>
              </w:tcPr>
            </w:tcPrChange>
          </w:tcPr>
          <w:p w:rsidR="002B05B3" w:rsidRPr="002A2E8F" w:rsidRDefault="002B05B3" w:rsidP="00EE28FB">
            <w:pPr>
              <w:pStyle w:val="CellBody"/>
              <w:keepNext/>
              <w:jc w:val="center"/>
              <w:rPr>
                <w:rFonts w:asciiTheme="minorHAnsi" w:hAnsiTheme="minorHAnsi" w:cstheme="minorHAnsi"/>
                <w:szCs w:val="18"/>
              </w:rPr>
            </w:pPr>
            <w:r w:rsidRPr="002A2E8F">
              <w:rPr>
                <w:rFonts w:asciiTheme="minorHAnsi" w:hAnsiTheme="minorHAnsi" w:cstheme="minorHAnsi"/>
                <w:szCs w:val="18"/>
              </w:rPr>
              <w:t>FRDM-</w:t>
            </w:r>
            <w:r>
              <w:rPr>
                <w:rFonts w:asciiTheme="minorHAnsi" w:hAnsiTheme="minorHAnsi" w:cstheme="minorHAnsi"/>
                <w:szCs w:val="18"/>
              </w:rPr>
              <w:t>K64F</w:t>
            </w:r>
          </w:p>
        </w:tc>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424" w:author="Stanley Mike-RMPE01" w:date="2017-05-22T14:15:00Z">
              <w:tcPr>
                <w:tcW w:w="2448" w:type="dxa"/>
                <w:tcBorders>
                  <w:top w:val="nil"/>
                  <w:left w:val="single" w:sz="4" w:space="0" w:color="auto"/>
                  <w:bottom w:val="single" w:sz="4" w:space="0" w:color="auto"/>
                  <w:right w:val="single" w:sz="4" w:space="0" w:color="auto"/>
                </w:tcBorders>
                <w:shd w:val="clear" w:color="auto" w:fill="auto"/>
                <w:vAlign w:val="bottom"/>
              </w:tcPr>
            </w:tcPrChange>
          </w:tcPr>
          <w:p w:rsidR="002B05B3" w:rsidRPr="002A2E8F" w:rsidRDefault="000F50F0" w:rsidP="005A39D4">
            <w:pPr>
              <w:jc w:val="center"/>
              <w:rPr>
                <w:rFonts w:asciiTheme="minorHAnsi" w:hAnsiTheme="minorHAnsi" w:cstheme="minorHAnsi"/>
                <w:color w:val="000000"/>
                <w:sz w:val="18"/>
                <w:szCs w:val="18"/>
              </w:rPr>
            </w:pPr>
            <w:ins w:id="1425" w:author="Stanley Mike-RMPE01" w:date="2017-05-22T14:21:00Z">
              <w:r>
                <w:rPr>
                  <w:rFonts w:asciiTheme="minorHAnsi" w:hAnsiTheme="minorHAnsi" w:cstheme="minorHAnsi"/>
                  <w:color w:val="000000"/>
                  <w:sz w:val="18"/>
                  <w:szCs w:val="18"/>
                </w:rPr>
                <w:t>53.619</w:t>
              </w:r>
            </w:ins>
            <w:del w:id="1426" w:author="Stanley Mike-RMPE01" w:date="2017-05-22T14:16:00Z">
              <w:r w:rsidR="00167622" w:rsidDel="00526060">
                <w:rPr>
                  <w:rFonts w:asciiTheme="minorHAnsi" w:hAnsiTheme="minorHAnsi" w:cstheme="minorHAnsi"/>
                  <w:color w:val="000000"/>
                  <w:sz w:val="18"/>
                  <w:szCs w:val="18"/>
                </w:rPr>
                <w:delText>58,4</w:delText>
              </w:r>
              <w:r w:rsidR="005A39D4" w:rsidDel="00526060">
                <w:rPr>
                  <w:rFonts w:asciiTheme="minorHAnsi" w:hAnsiTheme="minorHAnsi" w:cstheme="minorHAnsi"/>
                  <w:color w:val="000000"/>
                  <w:sz w:val="18"/>
                  <w:szCs w:val="18"/>
                </w:rPr>
                <w:delText>30</w:delText>
              </w:r>
            </w:del>
          </w:p>
        </w:tc>
        <w:tc>
          <w:tcPr>
            <w:tcW w:w="0" w:type="dxa"/>
            <w:tcBorders>
              <w:top w:val="single" w:sz="4" w:space="0" w:color="auto"/>
              <w:left w:val="nil"/>
              <w:bottom w:val="single" w:sz="4" w:space="0" w:color="auto"/>
              <w:right w:val="single" w:sz="4" w:space="0" w:color="auto"/>
            </w:tcBorders>
            <w:shd w:val="clear" w:color="auto" w:fill="auto"/>
            <w:vAlign w:val="bottom"/>
            <w:tcPrChange w:id="1427" w:author="Stanley Mike-RMPE01" w:date="2017-05-22T14:15:00Z">
              <w:tcPr>
                <w:tcW w:w="2448" w:type="dxa"/>
                <w:tcBorders>
                  <w:top w:val="nil"/>
                  <w:left w:val="nil"/>
                  <w:bottom w:val="single" w:sz="4" w:space="0" w:color="auto"/>
                  <w:right w:val="single" w:sz="4" w:space="0" w:color="auto"/>
                </w:tcBorders>
                <w:shd w:val="clear" w:color="auto" w:fill="auto"/>
                <w:vAlign w:val="bottom"/>
              </w:tcPr>
            </w:tcPrChange>
          </w:tcPr>
          <w:p w:rsidR="002B05B3" w:rsidRPr="002A2E8F" w:rsidRDefault="000F50F0" w:rsidP="002A2E8F">
            <w:pPr>
              <w:jc w:val="center"/>
              <w:rPr>
                <w:rFonts w:asciiTheme="minorHAnsi" w:hAnsiTheme="minorHAnsi" w:cstheme="minorHAnsi"/>
                <w:color w:val="000000"/>
                <w:sz w:val="18"/>
                <w:szCs w:val="18"/>
              </w:rPr>
            </w:pPr>
            <w:ins w:id="1428" w:author="Stanley Mike-RMPE01" w:date="2017-05-22T14:21:00Z">
              <w:r>
                <w:rPr>
                  <w:rFonts w:asciiTheme="minorHAnsi" w:hAnsiTheme="minorHAnsi" w:cstheme="minorHAnsi"/>
                  <w:color w:val="000000"/>
                  <w:sz w:val="18"/>
                  <w:szCs w:val="18"/>
                </w:rPr>
                <w:t>368</w:t>
              </w:r>
            </w:ins>
            <w:del w:id="1429" w:author="Stanley Mike-RMPE01" w:date="2017-05-22T14:16:00Z">
              <w:r w:rsidR="00167622" w:rsidDel="00526060">
                <w:rPr>
                  <w:rFonts w:asciiTheme="minorHAnsi" w:hAnsiTheme="minorHAnsi" w:cstheme="minorHAnsi"/>
                  <w:color w:val="000000"/>
                  <w:sz w:val="18"/>
                  <w:szCs w:val="18"/>
                </w:rPr>
                <w:delText>322</w:delText>
              </w:r>
            </w:del>
          </w:p>
        </w:tc>
        <w:tc>
          <w:tcPr>
            <w:tcW w:w="0" w:type="dxa"/>
            <w:tcBorders>
              <w:top w:val="single" w:sz="4" w:space="0" w:color="auto"/>
              <w:left w:val="nil"/>
              <w:bottom w:val="single" w:sz="4" w:space="0" w:color="auto"/>
              <w:right w:val="single" w:sz="4" w:space="0" w:color="auto"/>
            </w:tcBorders>
            <w:shd w:val="clear" w:color="auto" w:fill="auto"/>
            <w:vAlign w:val="bottom"/>
            <w:tcPrChange w:id="1430" w:author="Stanley Mike-RMPE01" w:date="2017-05-22T14:15:00Z">
              <w:tcPr>
                <w:tcW w:w="2448" w:type="dxa"/>
                <w:tcBorders>
                  <w:top w:val="nil"/>
                  <w:left w:val="nil"/>
                  <w:bottom w:val="single" w:sz="4" w:space="0" w:color="auto"/>
                  <w:right w:val="single" w:sz="4" w:space="0" w:color="auto"/>
                </w:tcBorders>
                <w:shd w:val="clear" w:color="auto" w:fill="auto"/>
                <w:vAlign w:val="bottom"/>
              </w:tcPr>
            </w:tcPrChange>
          </w:tcPr>
          <w:p w:rsidR="002B05B3" w:rsidDel="00526060" w:rsidRDefault="000F50F0">
            <w:pPr>
              <w:jc w:val="center"/>
              <w:rPr>
                <w:del w:id="1431" w:author="Stanley Mike-RMPE01" w:date="2017-05-22T14:16:00Z"/>
                <w:rFonts w:asciiTheme="minorHAnsi" w:hAnsiTheme="minorHAnsi" w:cstheme="minorHAnsi"/>
                <w:color w:val="000000"/>
                <w:sz w:val="18"/>
                <w:szCs w:val="18"/>
              </w:rPr>
            </w:pPr>
            <w:ins w:id="1432" w:author="Stanley Mike-RMPE01" w:date="2017-05-22T14:21:00Z">
              <w:r>
                <w:rPr>
                  <w:rFonts w:asciiTheme="minorHAnsi" w:hAnsiTheme="minorHAnsi" w:cstheme="minorHAnsi"/>
                  <w:color w:val="000000"/>
                  <w:sz w:val="18"/>
                  <w:szCs w:val="18"/>
                </w:rPr>
                <w:t>11,065</w:t>
              </w:r>
            </w:ins>
            <w:del w:id="1433" w:author="Stanley Mike-RMPE01" w:date="2017-05-22T14:16:00Z">
              <w:r w:rsidR="00167622" w:rsidDel="00526060">
                <w:rPr>
                  <w:rFonts w:asciiTheme="minorHAnsi" w:hAnsiTheme="minorHAnsi" w:cstheme="minorHAnsi"/>
                  <w:color w:val="000000"/>
                  <w:sz w:val="18"/>
                  <w:szCs w:val="18"/>
                </w:rPr>
                <w:delText>12,057</w:delText>
              </w:r>
            </w:del>
          </w:p>
          <w:p w:rsidR="00167622" w:rsidRPr="002A2E8F" w:rsidRDefault="00167622">
            <w:pPr>
              <w:jc w:val="center"/>
              <w:rPr>
                <w:rFonts w:asciiTheme="minorHAnsi" w:hAnsiTheme="minorHAnsi" w:cstheme="minorHAnsi"/>
                <w:color w:val="000000"/>
                <w:sz w:val="18"/>
                <w:szCs w:val="18"/>
              </w:rPr>
              <w:pPrChange w:id="1434" w:author="Stanley Mike-RMPE01" w:date="2017-05-22T14:21:00Z">
                <w:pPr/>
              </w:pPrChange>
            </w:pPr>
          </w:p>
        </w:tc>
      </w:tr>
      <w:tr w:rsidR="00526060" w:rsidRPr="0015095A" w:rsidTr="00526060">
        <w:tblPrEx>
          <w:tblW w:w="10219" w:type="dxa"/>
          <w:tblLayout w:type="fixed"/>
          <w:tblLook w:val="0620" w:firstRow="1" w:lastRow="0" w:firstColumn="0" w:lastColumn="0" w:noHBand="1" w:noVBand="1"/>
          <w:tblPrExChange w:id="1435" w:author="Stanley Mike-RMPE01" w:date="2017-05-22T14:15:00Z">
            <w:tblPrEx>
              <w:tblW w:w="10219" w:type="dxa"/>
              <w:tblLayout w:type="fixed"/>
              <w:tblLook w:val="0620" w:firstRow="1" w:lastRow="0" w:firstColumn="0" w:lastColumn="0" w:noHBand="1" w:noVBand="1"/>
            </w:tblPrEx>
          </w:tblPrExChange>
        </w:tblPrEx>
        <w:trPr>
          <w:trHeight w:hRule="exact" w:val="310"/>
          <w:ins w:id="1436" w:author="Stanley Mike-RMPE01" w:date="2017-05-22T14:15:00Z"/>
          <w:trPrChange w:id="1437" w:author="Stanley Mike-RMPE01" w:date="2017-05-22T14:15:00Z">
            <w:trPr>
              <w:trHeight w:hRule="exact" w:val="310"/>
            </w:trPr>
          </w:trPrChange>
        </w:trPr>
        <w:tc>
          <w:tcPr>
            <w:tcW w:w="0" w:type="dxa"/>
            <w:tcPrChange w:id="1438" w:author="Stanley Mike-RMPE01" w:date="2017-05-22T14:15:00Z">
              <w:tcPr>
                <w:tcW w:w="2875" w:type="dxa"/>
              </w:tcPr>
            </w:tcPrChange>
          </w:tcPr>
          <w:p w:rsidR="00526060" w:rsidRPr="002A2E8F" w:rsidRDefault="007F6E20" w:rsidP="00EE28FB">
            <w:pPr>
              <w:pStyle w:val="CellBody"/>
              <w:keepNext/>
              <w:jc w:val="center"/>
              <w:rPr>
                <w:ins w:id="1439" w:author="Stanley Mike-RMPE01" w:date="2017-05-22T14:15:00Z"/>
                <w:rFonts w:asciiTheme="minorHAnsi" w:hAnsiTheme="minorHAnsi" w:cstheme="minorHAnsi"/>
                <w:szCs w:val="18"/>
              </w:rPr>
            </w:pPr>
            <w:ins w:id="1440" w:author="Stanley Mike-RMPE01" w:date="2017-05-27T16:17:00Z">
              <w:r>
                <w:rPr>
                  <w:rFonts w:asciiTheme="minorHAnsi" w:hAnsiTheme="minorHAnsi" w:cstheme="minorHAnsi"/>
                  <w:szCs w:val="18"/>
                </w:rPr>
                <w:t>LPCXpresso54114</w:t>
              </w:r>
            </w:ins>
          </w:p>
        </w:tc>
        <w:tc>
          <w:tcPr>
            <w:tcW w:w="0" w:type="dxa"/>
            <w:tcBorders>
              <w:top w:val="single" w:sz="4" w:space="0" w:color="auto"/>
              <w:left w:val="single" w:sz="4" w:space="0" w:color="auto"/>
              <w:bottom w:val="single" w:sz="4" w:space="0" w:color="auto"/>
              <w:right w:val="single" w:sz="4" w:space="0" w:color="auto"/>
            </w:tcBorders>
            <w:shd w:val="clear" w:color="auto" w:fill="auto"/>
            <w:vAlign w:val="bottom"/>
            <w:tcPrChange w:id="1441" w:author="Stanley Mike-RMPE01" w:date="2017-05-22T14:15:00Z">
              <w:tcPr>
                <w:tcW w:w="2448" w:type="dxa"/>
                <w:tcBorders>
                  <w:top w:val="nil"/>
                  <w:left w:val="single" w:sz="4" w:space="0" w:color="auto"/>
                  <w:bottom w:val="single" w:sz="4" w:space="0" w:color="auto"/>
                  <w:right w:val="single" w:sz="4" w:space="0" w:color="auto"/>
                </w:tcBorders>
                <w:shd w:val="clear" w:color="auto" w:fill="auto"/>
                <w:vAlign w:val="bottom"/>
              </w:tcPr>
            </w:tcPrChange>
          </w:tcPr>
          <w:p w:rsidR="00526060" w:rsidRDefault="000F50F0" w:rsidP="005A39D4">
            <w:pPr>
              <w:jc w:val="center"/>
              <w:rPr>
                <w:ins w:id="1442" w:author="Stanley Mike-RMPE01" w:date="2017-05-22T14:15:00Z"/>
                <w:rFonts w:asciiTheme="minorHAnsi" w:hAnsiTheme="minorHAnsi" w:cstheme="minorHAnsi"/>
                <w:color w:val="000000"/>
                <w:sz w:val="18"/>
                <w:szCs w:val="18"/>
              </w:rPr>
            </w:pPr>
            <w:ins w:id="1443" w:author="Stanley Mike-RMPE01" w:date="2017-05-22T14:23:00Z">
              <w:r>
                <w:rPr>
                  <w:rFonts w:asciiTheme="minorHAnsi" w:hAnsiTheme="minorHAnsi" w:cstheme="minorHAnsi"/>
                  <w:color w:val="000000"/>
                  <w:sz w:val="18"/>
                  <w:szCs w:val="18"/>
                </w:rPr>
                <w:t>54,034</w:t>
              </w:r>
            </w:ins>
          </w:p>
        </w:tc>
        <w:tc>
          <w:tcPr>
            <w:tcW w:w="0" w:type="dxa"/>
            <w:tcBorders>
              <w:top w:val="single" w:sz="4" w:space="0" w:color="auto"/>
              <w:left w:val="nil"/>
              <w:bottom w:val="single" w:sz="4" w:space="0" w:color="auto"/>
              <w:right w:val="single" w:sz="4" w:space="0" w:color="auto"/>
            </w:tcBorders>
            <w:shd w:val="clear" w:color="auto" w:fill="auto"/>
            <w:vAlign w:val="bottom"/>
            <w:tcPrChange w:id="1444" w:author="Stanley Mike-RMPE01" w:date="2017-05-22T14:15:00Z">
              <w:tcPr>
                <w:tcW w:w="2448" w:type="dxa"/>
                <w:tcBorders>
                  <w:top w:val="nil"/>
                  <w:left w:val="nil"/>
                  <w:bottom w:val="single" w:sz="4" w:space="0" w:color="auto"/>
                  <w:right w:val="single" w:sz="4" w:space="0" w:color="auto"/>
                </w:tcBorders>
                <w:shd w:val="clear" w:color="auto" w:fill="auto"/>
                <w:vAlign w:val="bottom"/>
              </w:tcPr>
            </w:tcPrChange>
          </w:tcPr>
          <w:p w:rsidR="00526060" w:rsidRDefault="000F50F0" w:rsidP="002A2E8F">
            <w:pPr>
              <w:jc w:val="center"/>
              <w:rPr>
                <w:ins w:id="1445" w:author="Stanley Mike-RMPE01" w:date="2017-05-22T14:15:00Z"/>
                <w:rFonts w:asciiTheme="minorHAnsi" w:hAnsiTheme="minorHAnsi" w:cstheme="minorHAnsi"/>
                <w:color w:val="000000"/>
                <w:sz w:val="18"/>
                <w:szCs w:val="18"/>
              </w:rPr>
            </w:pPr>
            <w:ins w:id="1446" w:author="Stanley Mike-RMPE01" w:date="2017-05-22T14:23:00Z">
              <w:r>
                <w:rPr>
                  <w:rFonts w:asciiTheme="minorHAnsi" w:hAnsiTheme="minorHAnsi" w:cstheme="minorHAnsi"/>
                  <w:color w:val="000000"/>
                  <w:sz w:val="18"/>
                  <w:szCs w:val="18"/>
                </w:rPr>
                <w:t>185</w:t>
              </w:r>
            </w:ins>
          </w:p>
        </w:tc>
        <w:tc>
          <w:tcPr>
            <w:tcW w:w="0" w:type="dxa"/>
            <w:tcBorders>
              <w:top w:val="single" w:sz="4" w:space="0" w:color="auto"/>
              <w:left w:val="nil"/>
              <w:bottom w:val="single" w:sz="4" w:space="0" w:color="auto"/>
              <w:right w:val="single" w:sz="4" w:space="0" w:color="auto"/>
            </w:tcBorders>
            <w:shd w:val="clear" w:color="auto" w:fill="auto"/>
            <w:vAlign w:val="bottom"/>
            <w:tcPrChange w:id="1447" w:author="Stanley Mike-RMPE01" w:date="2017-05-22T14:15:00Z">
              <w:tcPr>
                <w:tcW w:w="2448" w:type="dxa"/>
                <w:tcBorders>
                  <w:top w:val="nil"/>
                  <w:left w:val="nil"/>
                  <w:bottom w:val="single" w:sz="4" w:space="0" w:color="auto"/>
                  <w:right w:val="single" w:sz="4" w:space="0" w:color="auto"/>
                </w:tcBorders>
                <w:shd w:val="clear" w:color="auto" w:fill="auto"/>
                <w:vAlign w:val="bottom"/>
              </w:tcPr>
            </w:tcPrChange>
          </w:tcPr>
          <w:p w:rsidR="00526060" w:rsidRDefault="000F50F0" w:rsidP="002A2E8F">
            <w:pPr>
              <w:jc w:val="center"/>
              <w:rPr>
                <w:ins w:id="1448" w:author="Stanley Mike-RMPE01" w:date="2017-05-22T14:15:00Z"/>
                <w:rFonts w:asciiTheme="minorHAnsi" w:hAnsiTheme="minorHAnsi" w:cstheme="minorHAnsi"/>
                <w:color w:val="000000"/>
                <w:sz w:val="18"/>
                <w:szCs w:val="18"/>
              </w:rPr>
            </w:pPr>
            <w:ins w:id="1449" w:author="Stanley Mike-RMPE01" w:date="2017-05-22T14:23:00Z">
              <w:r>
                <w:rPr>
                  <w:rFonts w:asciiTheme="minorHAnsi" w:hAnsiTheme="minorHAnsi" w:cstheme="minorHAnsi"/>
                  <w:color w:val="000000"/>
                  <w:sz w:val="18"/>
                  <w:szCs w:val="18"/>
                </w:rPr>
                <w:t>19,168</w:t>
              </w:r>
            </w:ins>
            <w:ins w:id="1450" w:author="Stanley Mike-RMPE01" w:date="2017-05-22T14:24:00Z">
              <w:r w:rsidRPr="000F50F0">
                <w:rPr>
                  <w:rFonts w:asciiTheme="minorHAnsi" w:hAnsiTheme="minorHAnsi" w:cstheme="minorHAnsi"/>
                  <w:color w:val="000000"/>
                  <w:sz w:val="18"/>
                  <w:szCs w:val="18"/>
                  <w:vertAlign w:val="superscript"/>
                  <w:rPrChange w:id="1451" w:author="Stanley Mike-RMPE01" w:date="2017-05-22T14:24:00Z">
                    <w:rPr>
                      <w:rFonts w:asciiTheme="minorHAnsi" w:hAnsiTheme="minorHAnsi" w:cstheme="minorHAnsi"/>
                      <w:color w:val="000000"/>
                      <w:sz w:val="18"/>
                      <w:szCs w:val="18"/>
                    </w:rPr>
                  </w:rPrChange>
                </w:rPr>
                <w:t>3</w:t>
              </w:r>
            </w:ins>
          </w:p>
        </w:tc>
      </w:tr>
    </w:tbl>
    <w:p w:rsidR="00DD34D1" w:rsidRDefault="002B05B3">
      <w:pPr>
        <w:pStyle w:val="TableFootnote"/>
        <w:numPr>
          <w:ilvl w:val="0"/>
          <w:numId w:val="40"/>
        </w:numPr>
        <w:pPrChange w:id="1452" w:author="Stanley Mike-RMPE01" w:date="2017-05-22T14:16:00Z">
          <w:pPr>
            <w:pStyle w:val="TableFootnote"/>
            <w:numPr>
              <w:numId w:val="34"/>
            </w:numPr>
            <w:ind w:left="864" w:hanging="360"/>
          </w:pPr>
        </w:pPrChange>
      </w:pPr>
      <w:r>
        <w:t xml:space="preserve">Includes tilt, 2D automotive compass, rotation, </w:t>
      </w:r>
      <w:proofErr w:type="spellStart"/>
      <w:r>
        <w:t>eCompass</w:t>
      </w:r>
      <w:proofErr w:type="spellEnd"/>
      <w:r>
        <w:t>, 6- and 9-axis Kalman filters.</w:t>
      </w:r>
      <w:r w:rsidR="00CA48AB">
        <w:t xml:space="preserve"> </w:t>
      </w:r>
      <w:r>
        <w:t>Does not include pressure/altimeter.</w:t>
      </w:r>
    </w:p>
    <w:p w:rsidR="00DD34D1" w:rsidRDefault="00DD34D1">
      <w:pPr>
        <w:pStyle w:val="TableFootnote"/>
        <w:numPr>
          <w:ilvl w:val="0"/>
          <w:numId w:val="40"/>
        </w:numPr>
        <w:rPr>
          <w:ins w:id="1453" w:author="Stanley Mike-RMPE01" w:date="2017-05-22T14:23:00Z"/>
        </w:rPr>
        <w:pPrChange w:id="1454" w:author="Stanley Mike-RMPE01" w:date="2017-05-22T14:16:00Z">
          <w:pPr>
            <w:pStyle w:val="TableFootnote"/>
            <w:numPr>
              <w:numId w:val="34"/>
            </w:numPr>
            <w:ind w:left="864" w:hanging="360"/>
          </w:pPr>
        </w:pPrChange>
      </w:pPr>
      <w:r>
        <w:t>If your Read</w:t>
      </w:r>
      <w:r w:rsidR="00650B14">
        <w:t>/</w:t>
      </w:r>
      <w:r>
        <w:t>write data memory numbers differ significantly from those shown above, it may be due to your choice of linker configuration file.</w:t>
      </w:r>
      <w:r w:rsidR="00CA48AB">
        <w:t xml:space="preserve"> </w:t>
      </w:r>
      <w:r>
        <w:t>The sensor fusion team has noted that the default files shipped with IAR give a much larger number than the IAR linker configuration files shipped with the NXP KDSK example projects.</w:t>
      </w:r>
    </w:p>
    <w:p w:rsidR="000F50F0" w:rsidRPr="00DD34D1" w:rsidRDefault="000F50F0">
      <w:pPr>
        <w:pStyle w:val="TableFootnote"/>
        <w:numPr>
          <w:ilvl w:val="0"/>
          <w:numId w:val="40"/>
        </w:numPr>
        <w:pPrChange w:id="1455" w:author="Stanley Mike-RMPE01" w:date="2017-05-22T14:16:00Z">
          <w:pPr>
            <w:pStyle w:val="TableFootnote"/>
            <w:numPr>
              <w:numId w:val="34"/>
            </w:numPr>
            <w:ind w:left="864" w:hanging="360"/>
          </w:pPr>
        </w:pPrChange>
      </w:pPr>
      <w:ins w:id="1456" w:author="Stanley Mike-RMPE01" w:date="2017-05-22T14:23:00Z">
        <w:r>
          <w:t xml:space="preserve">The </w:t>
        </w:r>
      </w:ins>
      <w:ins w:id="1457" w:author="Stanley Mike-RMPE01" w:date="2017-05-27T16:17:00Z">
        <w:r w:rsidR="007F6E20">
          <w:t>LPCXpresso54114</w:t>
        </w:r>
      </w:ins>
      <w:ins w:id="1458" w:author="Stanley Mike-RMPE01" w:date="2017-05-22T14:23:00Z">
        <w:r>
          <w:t xml:space="preserve"> build includes FreeRTOS, the other three builds are bare metal.</w:t>
        </w:r>
      </w:ins>
      <w:ins w:id="1459" w:author="Stanley Mike-RMPE01" w:date="2017-05-22T14:28:00Z">
        <w:r w:rsidR="006E49B5">
          <w:t xml:space="preserve">  No attempt has been made to optimize the LPC linker file</w:t>
        </w:r>
        <w:r w:rsidR="00882928">
          <w:t xml:space="preserve"> to minimize RAM</w:t>
        </w:r>
      </w:ins>
      <w:ins w:id="1460" w:author="Stanley Mike-RMPE01" w:date="2017-05-22T14:30:00Z">
        <w:r w:rsidR="00882928">
          <w:t>.</w:t>
        </w:r>
      </w:ins>
    </w:p>
    <w:p w:rsidR="007326AC" w:rsidRPr="00FC7B68" w:rsidRDefault="001B1E24">
      <w:pPr>
        <w:pStyle w:val="Caption"/>
        <w:pPrChange w:id="1461" w:author="Stanley Mike-RMPE01" w:date="2017-05-25T08:13:00Z">
          <w:pPr>
            <w:pStyle w:val="TableTitle"/>
            <w:spacing w:before="10" w:after="240"/>
          </w:pPr>
        </w:pPrChange>
      </w:pPr>
      <w:del w:id="1462" w:author="Stanley Mike-RMPE01" w:date="2017-05-25T08:13:00Z">
        <w:r w:rsidRPr="00FC7B68" w:rsidDel="00CA42C9">
          <w:delText xml:space="preserve">Table </w:delText>
        </w:r>
        <w:r w:rsidR="005144FB" w:rsidDel="00CA42C9">
          <w:delText>1</w:delText>
        </w:r>
        <w:r w:rsidR="00116DE9" w:rsidDel="00CA42C9">
          <w:delText>3</w:delText>
        </w:r>
        <w:r w:rsidRPr="00FC7B68" w:rsidDel="00CA42C9">
          <w:delText xml:space="preserve">. </w:delText>
        </w:r>
      </w:del>
      <w:ins w:id="1463" w:author="Stanley Mike-RMPE01" w:date="2017-05-25T08:13:00Z">
        <w:r w:rsidR="00CA42C9">
          <w:t xml:space="preserve">Table </w:t>
        </w:r>
        <w:r w:rsidR="00CA42C9">
          <w:fldChar w:fldCharType="begin"/>
        </w:r>
        <w:r w:rsidR="00CA42C9">
          <w:instrText xml:space="preserve"> SEQ Table \* ARABIC </w:instrText>
        </w:r>
        <w:r w:rsidR="00CA42C9">
          <w:fldChar w:fldCharType="separate"/>
        </w:r>
      </w:ins>
      <w:ins w:id="1464" w:author="Stanley Mike-RMPE01" w:date="2017-05-27T12:25:00Z">
        <w:r w:rsidR="006C3433">
          <w:rPr>
            <w:noProof/>
          </w:rPr>
          <w:t>16</w:t>
        </w:r>
      </w:ins>
      <w:ins w:id="1465" w:author="Stanley Mike-RMPE01" w:date="2017-05-25T08:13:00Z">
        <w:r w:rsidR="00CA42C9">
          <w:fldChar w:fldCharType="end"/>
        </w:r>
      </w:ins>
      <w:ins w:id="1466" w:author="Stanley Mike-RMPE01" w:date="2017-05-25T13:28:00Z">
        <w:r w:rsidR="00463750">
          <w:t>:</w:t>
        </w:r>
      </w:ins>
      <w:ins w:id="1467" w:author="Stanley Mike-RMPE01" w:date="2017-05-25T08:13:00Z">
        <w:r w:rsidR="00CA42C9">
          <w:rPr>
            <w:noProof/>
          </w:rPr>
          <w:t xml:space="preserve"> </w:t>
        </w:r>
      </w:ins>
      <w:r w:rsidR="00384116" w:rsidRPr="00FC7B68">
        <w:t xml:space="preserve">Memory </w:t>
      </w:r>
      <w:r w:rsidR="00384116">
        <w:t xml:space="preserve">(in bytes) </w:t>
      </w:r>
      <w:r w:rsidR="002279FB">
        <w:t>r</w:t>
      </w:r>
      <w:r w:rsidR="00384116" w:rsidRPr="00FC7B68">
        <w:t xml:space="preserve">equirements </w:t>
      </w:r>
      <w:r w:rsidR="007326AC" w:rsidRPr="00FC7B68">
        <w:t xml:space="preserve">for </w:t>
      </w:r>
      <w:r w:rsidR="0011093C">
        <w:t>FRDM-</w:t>
      </w:r>
      <w:r w:rsidR="00384116">
        <w:t>K22F</w:t>
      </w:r>
      <w:r w:rsidR="007326AC" w:rsidRPr="00FC7B68">
        <w:t xml:space="preserve"> and </w:t>
      </w:r>
      <w:r w:rsidR="002279FB">
        <w:t>s</w:t>
      </w:r>
      <w:r w:rsidR="007326AC" w:rsidRPr="00FC7B68">
        <w:t xml:space="preserve">ingle </w:t>
      </w:r>
      <w:r w:rsidR="002279FB">
        <w:t>a</w:t>
      </w:r>
      <w:r w:rsidR="007326AC" w:rsidRPr="00FC7B68">
        <w:t>lgorithm</w:t>
      </w:r>
      <w:ins w:id="1468" w:author="Stanley Mike-RMPE01" w:date="2017-05-22T14:16:00Z">
        <w:r w:rsidR="00526060">
          <w:t xml:space="preserve"> (V7.00 example)</w:t>
        </w:r>
      </w:ins>
    </w:p>
    <w:tbl>
      <w:tblPr>
        <w:tblStyle w:val="Freescale2"/>
        <w:tblW w:w="10219" w:type="dxa"/>
        <w:tblLayout w:type="fixed"/>
        <w:tblLook w:val="0620" w:firstRow="1" w:lastRow="0" w:firstColumn="0" w:lastColumn="0" w:noHBand="1" w:noVBand="1"/>
      </w:tblPr>
      <w:tblGrid>
        <w:gridCol w:w="2875"/>
        <w:gridCol w:w="2448"/>
        <w:gridCol w:w="2448"/>
        <w:gridCol w:w="2448"/>
      </w:tblGrid>
      <w:tr w:rsidR="006D032F" w:rsidTr="006D032F">
        <w:trPr>
          <w:cnfStyle w:val="100000000000" w:firstRow="1" w:lastRow="0" w:firstColumn="0" w:lastColumn="0" w:oddVBand="0" w:evenVBand="0" w:oddHBand="0" w:evenHBand="0" w:firstRowFirstColumn="0" w:firstRowLastColumn="0" w:lastRowFirstColumn="0" w:lastRowLastColumn="0"/>
          <w:tblHeader/>
        </w:trPr>
        <w:tc>
          <w:tcPr>
            <w:tcW w:w="2875" w:type="dxa"/>
          </w:tcPr>
          <w:p w:rsidR="006D032F" w:rsidRPr="002A2E8F" w:rsidRDefault="00384116" w:rsidP="005F6724">
            <w:pPr>
              <w:pStyle w:val="CellBody"/>
              <w:keepNext/>
              <w:rPr>
                <w:rFonts w:asciiTheme="minorHAnsi" w:eastAsia="Arial" w:hAnsiTheme="minorHAnsi" w:cstheme="minorHAnsi"/>
                <w:szCs w:val="18"/>
              </w:rPr>
            </w:pPr>
            <w:r>
              <w:rPr>
                <w:rFonts w:asciiTheme="minorHAnsi" w:hAnsiTheme="minorHAnsi" w:cstheme="minorHAnsi"/>
                <w:szCs w:val="18"/>
              </w:rPr>
              <w:t>Algorithm</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 xml:space="preserve"> </w:t>
            </w:r>
            <w:r>
              <w:rPr>
                <w:rFonts w:asciiTheme="minorHAnsi" w:hAnsiTheme="minorHAnsi" w:cstheme="minorHAnsi"/>
                <w:szCs w:val="18"/>
              </w:rPr>
              <w:t>only code memory</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 xml:space="preserve"> </w:t>
            </w:r>
            <w:r>
              <w:rPr>
                <w:rFonts w:asciiTheme="minorHAnsi" w:hAnsiTheme="minorHAnsi" w:cstheme="minorHAnsi"/>
                <w:szCs w:val="18"/>
              </w:rPr>
              <w:t>only data memory</w:t>
            </w:r>
          </w:p>
        </w:tc>
        <w:tc>
          <w:tcPr>
            <w:tcW w:w="2448" w:type="dxa"/>
          </w:tcPr>
          <w:p w:rsidR="006D032F" w:rsidRPr="002A2E8F" w:rsidRDefault="006D032F" w:rsidP="00616E30">
            <w:pPr>
              <w:pStyle w:val="CellBody"/>
              <w:rPr>
                <w:rFonts w:asciiTheme="minorHAnsi" w:hAnsiTheme="minorHAnsi" w:cstheme="minorHAnsi"/>
                <w:szCs w:val="18"/>
              </w:rPr>
            </w:pPr>
            <w:r>
              <w:rPr>
                <w:rFonts w:asciiTheme="minorHAnsi" w:hAnsiTheme="minorHAnsi" w:cstheme="minorHAnsi"/>
                <w:szCs w:val="18"/>
              </w:rPr>
              <w:t>Read</w:t>
            </w:r>
            <w:r w:rsidR="002279FB">
              <w:rPr>
                <w:rFonts w:asciiTheme="minorHAnsi" w:hAnsiTheme="minorHAnsi" w:cstheme="minorHAnsi"/>
                <w:szCs w:val="18"/>
              </w:rPr>
              <w:t>/</w:t>
            </w:r>
            <w:r>
              <w:rPr>
                <w:rFonts w:asciiTheme="minorHAnsi" w:hAnsiTheme="minorHAnsi" w:cstheme="minorHAnsi"/>
                <w:szCs w:val="18"/>
              </w:rPr>
              <w:t>write data memory</w:t>
            </w:r>
          </w:p>
        </w:tc>
      </w:tr>
      <w:tr w:rsidR="006D032F" w:rsidTr="006D032F">
        <w:tc>
          <w:tcPr>
            <w:tcW w:w="2875" w:type="dxa"/>
            <w:tcBorders>
              <w:top w:val="single" w:sz="4" w:space="0" w:color="auto"/>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 (Tilt)</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36,110</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single" w:sz="4" w:space="0" w:color="auto"/>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4,809</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2D Mag</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40,918</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10DC8"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8,573</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Gyro Only</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4D2AF1"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28,886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2602C9"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3,553</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Accel/Mag</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47,882</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286</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CA2FCB"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10,005</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Accel/Gyro</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40,430</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294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5,361</w:t>
            </w:r>
          </w:p>
        </w:tc>
      </w:tr>
      <w:tr w:rsidR="006D032F" w:rsidTr="006D032F">
        <w:tc>
          <w:tcPr>
            <w:tcW w:w="2875" w:type="dxa"/>
            <w:tcBorders>
              <w:top w:val="nil"/>
              <w:left w:val="single" w:sz="4" w:space="0" w:color="auto"/>
              <w:bottom w:val="single" w:sz="4" w:space="0" w:color="auto"/>
              <w:right w:val="single" w:sz="4" w:space="0" w:color="auto"/>
            </w:tcBorders>
            <w:shd w:val="clear" w:color="auto" w:fill="auto"/>
            <w:vAlign w:val="bottom"/>
          </w:tcPr>
          <w:p w:rsidR="006D032F" w:rsidRPr="002A2E8F" w:rsidRDefault="006D032F" w:rsidP="005F6724">
            <w:pPr>
              <w:jc w:val="center"/>
              <w:rPr>
                <w:rFonts w:asciiTheme="minorHAnsi" w:hAnsiTheme="minorHAnsi" w:cstheme="minorHAnsi"/>
                <w:color w:val="000000"/>
                <w:sz w:val="18"/>
                <w:szCs w:val="18"/>
              </w:rPr>
            </w:pPr>
            <w:r w:rsidRPr="002A2E8F">
              <w:rPr>
                <w:rFonts w:asciiTheme="minorHAnsi" w:hAnsiTheme="minorHAnsi" w:cstheme="minorHAnsi"/>
                <w:color w:val="000000"/>
                <w:sz w:val="18"/>
                <w:szCs w:val="18"/>
              </w:rPr>
              <w:t>9-axis</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52,854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294</w:t>
            </w:r>
          </w:p>
        </w:tc>
        <w:tc>
          <w:tcPr>
            <w:tcW w:w="2448" w:type="dxa"/>
            <w:tcBorders>
              <w:top w:val="nil"/>
              <w:left w:val="nil"/>
              <w:bottom w:val="single" w:sz="4" w:space="0" w:color="auto"/>
              <w:right w:val="single" w:sz="4" w:space="0" w:color="auto"/>
            </w:tcBorders>
            <w:shd w:val="clear" w:color="auto" w:fill="auto"/>
            <w:vAlign w:val="bottom"/>
          </w:tcPr>
          <w:p w:rsidR="006D032F" w:rsidRPr="002A2E8F" w:rsidRDefault="00DA11FA" w:rsidP="005F6724">
            <w:pPr>
              <w:jc w:val="center"/>
              <w:rPr>
                <w:rFonts w:asciiTheme="minorHAnsi" w:hAnsiTheme="minorHAnsi" w:cstheme="minorHAnsi"/>
                <w:color w:val="000000"/>
                <w:sz w:val="18"/>
                <w:szCs w:val="18"/>
              </w:rPr>
            </w:pPr>
            <w:r>
              <w:rPr>
                <w:rFonts w:asciiTheme="minorHAnsi" w:hAnsiTheme="minorHAnsi" w:cstheme="minorHAnsi"/>
                <w:color w:val="000000"/>
                <w:sz w:val="18"/>
                <w:szCs w:val="18"/>
              </w:rPr>
              <w:t>11,101</w:t>
            </w:r>
          </w:p>
        </w:tc>
      </w:tr>
    </w:tbl>
    <w:p w:rsidR="007326AC" w:rsidRPr="001B1E24" w:rsidRDefault="007326AC" w:rsidP="00F73D8D">
      <w:pPr>
        <w:pStyle w:val="Heading2"/>
      </w:pPr>
      <w:bookmarkStart w:id="1469" w:name="_bookmark41"/>
      <w:bookmarkStart w:id="1470" w:name="Magnetic_Calibration_Metrics"/>
      <w:bookmarkStart w:id="1471" w:name="_bookmark42"/>
      <w:bookmarkStart w:id="1472" w:name="_Toc483482757"/>
      <w:bookmarkEnd w:id="1469"/>
      <w:bookmarkEnd w:id="1470"/>
      <w:bookmarkEnd w:id="1471"/>
      <w:r w:rsidRPr="001B1E24">
        <w:t xml:space="preserve">Magnetic </w:t>
      </w:r>
      <w:r w:rsidR="003E5954">
        <w:t>C</w:t>
      </w:r>
      <w:r w:rsidRPr="001B1E24">
        <w:t>alibration</w:t>
      </w:r>
      <w:bookmarkEnd w:id="1472"/>
    </w:p>
    <w:p w:rsidR="007326AC" w:rsidRPr="001B1E24" w:rsidRDefault="007326AC" w:rsidP="001B1E24">
      <w:pPr>
        <w:pStyle w:val="Heading3"/>
      </w:pPr>
      <w:bookmarkStart w:id="1473" w:name="_Toc483482758"/>
      <w:r w:rsidRPr="001B1E24">
        <w:t>Background</w:t>
      </w:r>
      <w:bookmarkEnd w:id="1473"/>
    </w:p>
    <w:p w:rsidR="007326AC" w:rsidRDefault="007326AC" w:rsidP="00FC7B68">
      <w:pPr>
        <w:pStyle w:val="Body"/>
      </w:pPr>
      <w:r>
        <w:t>Hard-iron effects are due to magnetic materials in the vicinity of the sensor. These materials result in an apparent offset to sensor readings when the source of interference is fixed spatially, relative to the sensor.</w:t>
      </w:r>
    </w:p>
    <w:p w:rsidR="007326AC" w:rsidRDefault="007326AC" w:rsidP="00FC7B68">
      <w:pPr>
        <w:pStyle w:val="Body"/>
      </w:pPr>
      <w:r>
        <w:t xml:space="preserve">For a given point in space, plotting magnetometer measurements at various sensor rotations results in the sphere shown on the right side of </w:t>
      </w:r>
      <w:hyperlink w:anchor="_bookmark43" w:history="1">
        <w:r>
          <w:rPr>
            <w:color w:val="0000FF"/>
          </w:rPr>
          <w:t>Figure 1</w:t>
        </w:r>
        <w:r w:rsidR="009E27A3">
          <w:rPr>
            <w:color w:val="0000FF"/>
          </w:rPr>
          <w:t>4</w:t>
        </w:r>
      </w:hyperlink>
      <w:r>
        <w:t>. This makes sense, as the magnitude of the 3D magnetic field should not change just because the sensor is rotated.</w:t>
      </w:r>
    </w:p>
    <w:p w:rsidR="007326AC" w:rsidRDefault="007326AC" w:rsidP="00FC7B68">
      <w:pPr>
        <w:pStyle w:val="Body"/>
      </w:pPr>
      <w:r>
        <w:t>Soft-iron effects result from the interaction of ferrous materials near the sensor interacting with the ambient magnetic field. If the source of soft</w:t>
      </w:r>
      <w:r w:rsidR="00971A7F">
        <w:t>-</w:t>
      </w:r>
      <w:r>
        <w:t xml:space="preserve">iron interference is again fixed spatially with respect to the sensor and does not demonstrate magnetic hysteresis, then the </w:t>
      </w:r>
      <w:r>
        <w:rPr>
          <w:i/>
        </w:rPr>
        <w:t xml:space="preserve">sphere of plotted measurements </w:t>
      </w:r>
      <w:r>
        <w:t>is distorted in</w:t>
      </w:r>
      <w:r w:rsidR="00971A7F">
        <w:t xml:space="preserve">to an ellipsoid. This is shown, </w:t>
      </w:r>
      <w:r>
        <w:t>along with a hard-iron offset</w:t>
      </w:r>
      <w:r w:rsidR="00971A7F">
        <w:t>,</w:t>
      </w:r>
      <w:r>
        <w:t xml:space="preserve"> on the left side of </w:t>
      </w:r>
      <w:hyperlink w:anchor="_bookmark43" w:history="1">
        <w:r>
          <w:rPr>
            <w:color w:val="0000FF"/>
          </w:rPr>
          <w:t>Figure 12</w:t>
        </w:r>
      </w:hyperlink>
      <w:r>
        <w:t>.</w:t>
      </w:r>
    </w:p>
    <w:p w:rsidR="007326AC" w:rsidRDefault="00DA5A21" w:rsidP="00FC7B68">
      <w:pPr>
        <w:pStyle w:val="Body"/>
      </w:pPr>
      <w:r>
        <w:t>The sensor fusion user guide</w:t>
      </w:r>
      <w:r w:rsidR="009A544E" w:rsidRPr="00EE73CE">
        <w:t xml:space="preserve"> </w:t>
      </w:r>
      <w:r w:rsidR="007326AC" w:rsidRPr="00EE73CE">
        <w:t>provides</w:t>
      </w:r>
      <w:r w:rsidR="007326AC">
        <w:t xml:space="preserve"> background on the topic of hard- and soft-iron magnetic compensation. For the case where the sensor and sources of interference are spatially fixed with respect to one another, the distortions are linear, and can be reversed mathematically. This is the function of the </w:t>
      </w:r>
      <w:r w:rsidR="00276D88">
        <w:t>NXP</w:t>
      </w:r>
      <w:r w:rsidR="007326AC">
        <w:t xml:space="preserve"> magnetic calibration library.</w:t>
      </w:r>
    </w:p>
    <w:p w:rsidR="007326AC" w:rsidRDefault="00A7508D" w:rsidP="00FC7B68">
      <w:pPr>
        <w:pStyle w:val="FigAnchor"/>
      </w:pPr>
      <w:r>
        <w:rPr>
          <w:noProof/>
        </w:rPr>
        <w:lastRenderedPageBreak/>
        <w:drawing>
          <wp:inline distT="0" distB="0" distL="0" distR="0">
            <wp:extent cx="2717442" cy="2492062"/>
            <wp:effectExtent l="0" t="0" r="698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XSFLK_Magnetic_Field_Data.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7442" cy="2492062"/>
                    </a:xfrm>
                    <a:prstGeom prst="rect">
                      <a:avLst/>
                    </a:prstGeom>
                  </pic:spPr>
                </pic:pic>
              </a:graphicData>
            </a:graphic>
          </wp:inline>
        </w:drawing>
      </w:r>
    </w:p>
    <w:p w:rsidR="007326AC" w:rsidRPr="00FC7B68" w:rsidRDefault="009A544E">
      <w:pPr>
        <w:pStyle w:val="FigTitle"/>
      </w:pPr>
      <w:bookmarkStart w:id="1474" w:name="_bookmark43"/>
      <w:bookmarkEnd w:id="1474"/>
      <w:r>
        <w:t xml:space="preserve">Figure </w:t>
      </w:r>
      <w:r w:rsidR="00986AA8">
        <w:fldChar w:fldCharType="begin"/>
      </w:r>
      <w:r>
        <w:instrText xml:space="preserve"> SEQ Figure \* ARABIC </w:instrText>
      </w:r>
      <w:r w:rsidR="00986AA8">
        <w:fldChar w:fldCharType="separate"/>
      </w:r>
      <w:ins w:id="1475" w:author="Stanley Mike-RMPE01" w:date="2017-05-27T12:25:00Z">
        <w:r w:rsidR="006C3433">
          <w:rPr>
            <w:noProof/>
          </w:rPr>
          <w:t>15</w:t>
        </w:r>
      </w:ins>
      <w:del w:id="1476" w:author="Stanley Mike-RMPE01" w:date="2017-05-25T13:13:00Z">
        <w:r w:rsidR="005F725B" w:rsidDel="00C66124">
          <w:rPr>
            <w:noProof/>
          </w:rPr>
          <w:delText>11</w:delText>
        </w:r>
      </w:del>
      <w:r w:rsidR="00986AA8">
        <w:fldChar w:fldCharType="end"/>
      </w:r>
      <w:ins w:id="1477" w:author="Stanley Mike-RMPE01" w:date="2017-05-25T13:35:00Z">
        <w:r w:rsidR="00017B3E">
          <w:t>:</w:t>
        </w:r>
      </w:ins>
      <w:del w:id="1478" w:author="Stanley Mike-RMPE01" w:date="2017-05-25T13:35:00Z">
        <w:r w:rsidDel="00017B3E">
          <w:delText>.</w:delText>
        </w:r>
      </w:del>
      <w:r>
        <w:t xml:space="preserve"> </w:t>
      </w:r>
      <w:r w:rsidR="007326AC" w:rsidRPr="00FC7B68">
        <w:t>Distorted (left) and Corrected (right) Magnetic Field Data (simulated)</w:t>
      </w:r>
    </w:p>
    <w:p w:rsidR="007326AC" w:rsidRDefault="007326AC" w:rsidP="00FC7B68">
      <w:pPr>
        <w:pStyle w:val="Body"/>
      </w:pPr>
      <w:r>
        <w:t>Both hard- and soft-iron interferences are a function of the sensor environment, and not the sensor itself. Each product design will inevitably result in different distortions.</w:t>
      </w:r>
    </w:p>
    <w:p w:rsidR="007326AC" w:rsidRDefault="007326AC" w:rsidP="00FC7B68">
      <w:pPr>
        <w:pStyle w:val="Body"/>
      </w:pPr>
      <w:r>
        <w:t>Engineers assigned the task of physically designing PCBs and housings should pay careful attention to sources of magnetic interference early in the design phase.</w:t>
      </w:r>
    </w:p>
    <w:p w:rsidR="007326AC" w:rsidRDefault="007326AC" w:rsidP="00FC7B68">
      <w:pPr>
        <w:pStyle w:val="Body"/>
      </w:pPr>
      <w:r>
        <w:t xml:space="preserve">Inductive charging films found in some portable devices exhibit a significant amount of magnetic hysteresis. This is a nonlinear </w:t>
      </w:r>
      <w:proofErr w:type="spellStart"/>
      <w:r>
        <w:t>phenomena</w:t>
      </w:r>
      <w:proofErr w:type="spellEnd"/>
      <w:r>
        <w:t xml:space="preserve"> and cannot be fully corrected by the </w:t>
      </w:r>
      <w:r w:rsidR="00276D88">
        <w:t>NXP</w:t>
      </w:r>
      <w:r>
        <w:t xml:space="preserve"> magnetic calibration library.</w:t>
      </w:r>
    </w:p>
    <w:p w:rsidR="009E27A3" w:rsidRDefault="007326AC" w:rsidP="00FC7B68">
      <w:pPr>
        <w:pStyle w:val="Heading3"/>
      </w:pPr>
      <w:bookmarkStart w:id="1479" w:name="_Toc483482759"/>
      <w:r w:rsidRPr="001B1E24">
        <w:t xml:space="preserve">The </w:t>
      </w:r>
      <w:r w:rsidR="00AC544B">
        <w:t>M</w:t>
      </w:r>
      <w:r w:rsidRPr="001B1E24">
        <w:t xml:space="preserve">agnetic </w:t>
      </w:r>
      <w:r w:rsidR="00AC544B">
        <w:t>B</w:t>
      </w:r>
      <w:r w:rsidRPr="001B1E24">
        <w:t>uffer</w:t>
      </w:r>
      <w:bookmarkEnd w:id="1479"/>
    </w:p>
    <w:p w:rsidR="009E27A3" w:rsidRDefault="009E27A3" w:rsidP="00FC7B68">
      <w:pPr>
        <w:pStyle w:val="Body"/>
      </w:pPr>
      <w:r>
        <w:t>The NXP sensor fusion utilizes three different versions of the calibration functions during startup.  These are:</w:t>
      </w:r>
    </w:p>
    <w:p w:rsidR="009E27A3" w:rsidRDefault="009E27A3" w:rsidP="00F746EA">
      <w:pPr>
        <w:pStyle w:val="Body"/>
        <w:numPr>
          <w:ilvl w:val="0"/>
          <w:numId w:val="37"/>
        </w:numPr>
      </w:pPr>
      <w:r>
        <w:t>Compute hard iron offset only.  Assume no soft iron offset.  This is the “4-element model”.</w:t>
      </w:r>
    </w:p>
    <w:p w:rsidR="009E27A3" w:rsidRDefault="009E27A3" w:rsidP="00F746EA">
      <w:pPr>
        <w:pStyle w:val="Body"/>
        <w:numPr>
          <w:ilvl w:val="0"/>
          <w:numId w:val="37"/>
        </w:numPr>
      </w:pPr>
      <w:r>
        <w:t>Compute hard iron offset and diagonal terms of the soft iron matrix. This is the “7-element model”.</w:t>
      </w:r>
    </w:p>
    <w:p w:rsidR="009E27A3" w:rsidRDefault="009E27A3" w:rsidP="00F746EA">
      <w:pPr>
        <w:pStyle w:val="Body"/>
        <w:numPr>
          <w:ilvl w:val="0"/>
          <w:numId w:val="37"/>
        </w:numPr>
      </w:pPr>
      <w:r>
        <w:t>Compute hard iron and full soft iron matrix, including off-diagonal terms.  This is the “10-element model”.</w:t>
      </w:r>
      <w:r w:rsidRPr="009E27A3">
        <w:t xml:space="preserve"> </w:t>
      </w:r>
      <w:r>
        <w:t xml:space="preserve">  It performs a total least squares fit of a number of data points to map the measured ellipsoid of measurements back into the ideal sphere.</w:t>
      </w:r>
    </w:p>
    <w:p w:rsidR="003857E1" w:rsidRDefault="009E27A3" w:rsidP="00FC7B68">
      <w:pPr>
        <w:pStyle w:val="Body"/>
      </w:pPr>
      <w:r>
        <w:t>Quality of fit improves as number and spacing of samples across the ellipsoid surface increases. There is a tradeoff in terms of data set size used for calibration versus CPU resources versus quality of fit.  The fusion library includes heuristics which switch from 4 to 7 to 10 element models as additional data becomes available.</w:t>
      </w:r>
      <w:r w:rsidR="006931EE">
        <w:t xml:space="preserve"> Figure 1</w:t>
      </w:r>
      <w:r w:rsidR="005E2911">
        <w:t>6</w:t>
      </w:r>
      <w:r w:rsidR="006931EE">
        <w:t xml:space="preserve"> below shows this progression for a nominal (no distortion) magnetic field over time.</w:t>
      </w:r>
      <w:r w:rsidR="003857E1">
        <w:t xml:space="preserve">  Figure 1</w:t>
      </w:r>
      <w:r w:rsidR="005E2911">
        <w:t>7</w:t>
      </w:r>
      <w:r w:rsidR="003857E1">
        <w:t xml:space="preserve"> shows the progression for the case where we have 3X soft iron distortion in the Z direction.  These curves will change as function of magnetic distortion and orientation over time.</w:t>
      </w:r>
    </w:p>
    <w:p w:rsidR="00E37779" w:rsidRDefault="003857E1" w:rsidP="00E37779">
      <w:pPr>
        <w:pStyle w:val="Body"/>
        <w:jc w:val="center"/>
      </w:pPr>
      <w:r w:rsidRPr="003857E1">
        <w:rPr>
          <w:noProof/>
        </w:rPr>
        <w:lastRenderedPageBreak/>
        <w:drawing>
          <wp:inline distT="0" distB="0" distL="0" distR="0">
            <wp:extent cx="5814695" cy="246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4695" cy="2467610"/>
                    </a:xfrm>
                    <a:prstGeom prst="rect">
                      <a:avLst/>
                    </a:prstGeom>
                    <a:noFill/>
                    <a:ln>
                      <a:noFill/>
                    </a:ln>
                  </pic:spPr>
                </pic:pic>
              </a:graphicData>
            </a:graphic>
          </wp:inline>
        </w:drawing>
      </w:r>
      <w:r w:rsidR="007F6E20">
        <w:rPr>
          <w:noProof/>
        </w:rPr>
        <w:pict>
          <v:group id="_x0000_s1093" editas="canvas" style="position:absolute;left:0;text-align:left;margin-left:-54pt;margin-top:-619.1pt;width:460.15pt;height:228pt;z-index:251663360;mso-position-horizontal-relative:text;mso-position-vertical-relative:text" coordsize="9203,4560">
            <o:lock v:ext="edit" aspectratio="t"/>
            <v:shape id="_x0000_s1092" type="#_x0000_t75" style="position:absolute;width:9203;height:4560" o:preferrelative="f">
              <v:fill o:detectmouseclick="t"/>
              <v:path o:extrusionok="t" o:connecttype="none"/>
              <o:lock v:ext="edit" text="t"/>
            </v:shape>
            <v:shape id="_x0000_s1094" type="#_x0000_t75" style="position:absolute;width:9215;height:4572">
              <v:imagedata r:id="rId55" o:title=""/>
            </v:shape>
          </v:group>
        </w:pict>
      </w:r>
    </w:p>
    <w:p w:rsidR="006931EE" w:rsidRDefault="006931EE">
      <w:pPr>
        <w:pStyle w:val="FigTitle"/>
      </w:pPr>
      <w:r>
        <w:t>Figure 1</w:t>
      </w:r>
      <w:r w:rsidR="00116DE9">
        <w:t>6</w:t>
      </w:r>
      <w:r>
        <w:t xml:space="preserve">: Fit error and calibration choice versus </w:t>
      </w:r>
      <w:r w:rsidR="00E37779">
        <w:t>time (nominal case)</w:t>
      </w:r>
    </w:p>
    <w:p w:rsidR="003857E1" w:rsidRDefault="00F61EF8">
      <w:pPr>
        <w:pStyle w:val="FigTitle"/>
      </w:pPr>
      <w:r w:rsidRPr="00F61EF8">
        <w:rPr>
          <w:noProof/>
        </w:rPr>
        <w:drawing>
          <wp:inline distT="0" distB="0" distL="0" distR="0">
            <wp:extent cx="5788152" cy="2560320"/>
            <wp:effectExtent l="19050" t="0" r="3048"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88152" cy="2560320"/>
                    </a:xfrm>
                    <a:prstGeom prst="rect">
                      <a:avLst/>
                    </a:prstGeom>
                    <a:noFill/>
                    <a:ln>
                      <a:noFill/>
                    </a:ln>
                  </pic:spPr>
                </pic:pic>
              </a:graphicData>
            </a:graphic>
          </wp:inline>
        </w:drawing>
      </w:r>
    </w:p>
    <w:p w:rsidR="00E37779" w:rsidRDefault="00E37779">
      <w:pPr>
        <w:pStyle w:val="FigTitle"/>
      </w:pPr>
      <w:r>
        <w:t>Figure 1</w:t>
      </w:r>
      <w:r w:rsidR="00116DE9">
        <w:t>7</w:t>
      </w:r>
      <w:r>
        <w:t>: Fit error and calibration choice versus time (1:1:3 soft iron distortion)</w:t>
      </w:r>
    </w:p>
    <w:p w:rsidR="00801016" w:rsidRDefault="00801016" w:rsidP="00F73D8D">
      <w:pPr>
        <w:pStyle w:val="Heading2"/>
      </w:pPr>
      <w:bookmarkStart w:id="1480" w:name="_Ref465780453"/>
      <w:bookmarkStart w:id="1481" w:name="_Ref465780459"/>
      <w:bookmarkStart w:id="1482" w:name="_Ref465780530"/>
      <w:bookmarkStart w:id="1483" w:name="_Ref465780535"/>
      <w:bookmarkStart w:id="1484" w:name="_Toc483482760"/>
      <w:r>
        <w:t>Compass Heading Accuracy</w:t>
      </w:r>
      <w:bookmarkEnd w:id="1480"/>
      <w:bookmarkEnd w:id="1481"/>
      <w:bookmarkEnd w:id="1482"/>
      <w:bookmarkEnd w:id="1483"/>
      <w:bookmarkEnd w:id="1484"/>
    </w:p>
    <w:p w:rsidR="00801016" w:rsidRPr="001B1E24" w:rsidRDefault="00801016" w:rsidP="00801016">
      <w:pPr>
        <w:pStyle w:val="Heading3"/>
      </w:pPr>
      <w:bookmarkStart w:id="1485" w:name="_Toc483482761"/>
      <w:r>
        <w:t xml:space="preserve">Test </w:t>
      </w:r>
      <w:r w:rsidRPr="001B1E24">
        <w:t>Intent</w:t>
      </w:r>
      <w:bookmarkEnd w:id="1485"/>
    </w:p>
    <w:p w:rsidR="00801016" w:rsidRDefault="00801016" w:rsidP="00801016">
      <w:pPr>
        <w:pStyle w:val="Body"/>
      </w:pPr>
      <w:r w:rsidRPr="00035BCA">
        <w:rPr>
          <w:i/>
        </w:rPr>
        <w:t>Linearity</w:t>
      </w:r>
      <w:r>
        <w:t xml:space="preserve"> is defined as the deviation of measured data from a least squares straight line approximation of that data.</w:t>
      </w:r>
    </w:p>
    <w:p w:rsidR="00801016" w:rsidRDefault="00801016" w:rsidP="00801016">
      <w:pPr>
        <w:pStyle w:val="Body"/>
      </w:pPr>
      <w:r w:rsidRPr="00035BCA">
        <w:rPr>
          <w:i/>
        </w:rPr>
        <w:t>Absolute accuracy</w:t>
      </w:r>
      <w:r>
        <w:t xml:space="preserve"> is defined as the maximum difference between measured and ideal values.</w:t>
      </w:r>
    </w:p>
    <w:p w:rsidR="00801016" w:rsidRDefault="00801016" w:rsidP="00801016">
      <w:pPr>
        <w:pStyle w:val="Body"/>
      </w:pPr>
      <w:r>
        <w:t>These two concepts are illustrated in</w:t>
      </w:r>
      <w:r w:rsidR="005E2911">
        <w:t xml:space="preserve"> Figure 18</w:t>
      </w:r>
      <w:r>
        <w:t>.</w:t>
      </w:r>
    </w:p>
    <w:p w:rsidR="00801016" w:rsidRDefault="00801016" w:rsidP="00801016">
      <w:pPr>
        <w:pStyle w:val="Body"/>
      </w:pPr>
      <w:r>
        <w:t>Any non-</w:t>
      </w:r>
      <w:proofErr w:type="spellStart"/>
      <w:r>
        <w:t>linearities</w:t>
      </w:r>
      <w:proofErr w:type="spellEnd"/>
      <w:r>
        <w:t xml:space="preserve"> in compass heading curves map directly to non-</w:t>
      </w:r>
      <w:proofErr w:type="spellStart"/>
      <w:r>
        <w:t>linearities</w:t>
      </w:r>
      <w:proofErr w:type="spellEnd"/>
      <w:r>
        <w:t xml:space="preserve"> in the input sensors.  The algorithms themselves will not introduced any steady state non-</w:t>
      </w:r>
      <w:proofErr w:type="spellStart"/>
      <w:r>
        <w:t>linearities</w:t>
      </w:r>
      <w:proofErr w:type="spellEnd"/>
      <w:r>
        <w:t>.</w:t>
      </w:r>
    </w:p>
    <w:p w:rsidR="00801016" w:rsidRDefault="00801016" w:rsidP="00801016">
      <w:pPr>
        <w:pStyle w:val="FigAnchor"/>
      </w:pPr>
      <w:r>
        <w:rPr>
          <w:noProof/>
        </w:rPr>
        <w:lastRenderedPageBreak/>
        <w:drawing>
          <wp:inline distT="0" distB="0" distL="0" distR="0">
            <wp:extent cx="5650992" cy="3295026"/>
            <wp:effectExtent l="0" t="0" r="6985" b="635"/>
            <wp:docPr id="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40926\Desktop\Images\Word\XSFLK_NonLinear-Absolute_Accuracy.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650992" cy="3295026"/>
                    </a:xfrm>
                    <a:prstGeom prst="rect">
                      <a:avLst/>
                    </a:prstGeom>
                    <a:noFill/>
                    <a:ln>
                      <a:noFill/>
                    </a:ln>
                  </pic:spPr>
                </pic:pic>
              </a:graphicData>
            </a:graphic>
          </wp:inline>
        </w:drawing>
      </w:r>
    </w:p>
    <w:p w:rsidR="00801016" w:rsidRPr="00405745" w:rsidRDefault="00801016">
      <w:pPr>
        <w:pStyle w:val="FigTitle"/>
      </w:pPr>
      <w:r w:rsidRPr="00405745">
        <w:t xml:space="preserve">Figure </w:t>
      </w:r>
      <w:r w:rsidR="00116DE9">
        <w:t>18</w:t>
      </w:r>
      <w:ins w:id="1486" w:author="Stanley Mike-RMPE01" w:date="2017-05-25T13:35:00Z">
        <w:r w:rsidR="00017B3E">
          <w:t>:</w:t>
        </w:r>
      </w:ins>
      <w:del w:id="1487" w:author="Stanley Mike-RMPE01" w:date="2017-05-25T13:35:00Z">
        <w:r w:rsidRPr="00405745" w:rsidDel="00017B3E">
          <w:delText>.</w:delText>
        </w:r>
      </w:del>
      <w:r w:rsidRPr="00405745">
        <w:t xml:space="preserve"> Nonlinearity vs. </w:t>
      </w:r>
      <w:r>
        <w:t>a</w:t>
      </w:r>
      <w:r w:rsidRPr="00405745">
        <w:t xml:space="preserve">bsolute </w:t>
      </w:r>
      <w:r>
        <w:t>a</w:t>
      </w:r>
      <w:r w:rsidRPr="00405745">
        <w:t>ccuracy</w:t>
      </w:r>
    </w:p>
    <w:p w:rsidR="00801016" w:rsidRPr="001B1E24" w:rsidRDefault="00801016" w:rsidP="00801016">
      <w:pPr>
        <w:pStyle w:val="Heading3"/>
      </w:pPr>
      <w:bookmarkStart w:id="1488" w:name="_Toc483482762"/>
      <w:r w:rsidRPr="001B1E24">
        <w:t>Procedure</w:t>
      </w:r>
      <w:bookmarkEnd w:id="1488"/>
    </w:p>
    <w:p w:rsidR="00801016" w:rsidRPr="00A31560" w:rsidRDefault="00801016" w:rsidP="00A31560">
      <w:pPr>
        <w:rPr>
          <w:rFonts w:eastAsiaTheme="majorEastAsia"/>
          <w:b/>
          <w:bCs/>
          <w:color w:val="000000" w:themeColor="text1"/>
          <w:sz w:val="28"/>
          <w:szCs w:val="24"/>
        </w:rPr>
      </w:pPr>
      <w:r>
        <w:t>Setup as defined in “</w:t>
      </w:r>
      <w:r w:rsidR="008102D8">
        <w:t>Simulation Environment</w:t>
      </w:r>
      <w:r>
        <w:t>”.</w:t>
      </w:r>
    </w:p>
    <w:p w:rsidR="00A55FB5" w:rsidRDefault="00A55FB5" w:rsidP="00F746EA">
      <w:pPr>
        <w:pStyle w:val="BodyList"/>
        <w:numPr>
          <w:ilvl w:val="0"/>
          <w:numId w:val="24"/>
        </w:numPr>
      </w:pPr>
      <w:r>
        <w:t>Select soft iron model ranging from no soft iron distortion up to 3:1 in any of X, Y or Z directions.</w:t>
      </w:r>
    </w:p>
    <w:p w:rsidR="00801016" w:rsidRDefault="00801016" w:rsidP="00F746EA">
      <w:pPr>
        <w:pStyle w:val="BodyList"/>
        <w:numPr>
          <w:ilvl w:val="0"/>
          <w:numId w:val="24"/>
        </w:numPr>
      </w:pPr>
      <w:r>
        <w:t xml:space="preserve">Precondition the DUT by executing magnetic calibration trajectory leaving DUT in </w:t>
      </w:r>
      <w:r w:rsidR="00A55FB5">
        <w:t>default R0</w:t>
      </w:r>
      <w:r>
        <w:t xml:space="preserve"> orientation.</w:t>
      </w:r>
    </w:p>
    <w:p w:rsidR="00801016" w:rsidRDefault="00801016" w:rsidP="00F746EA">
      <w:pPr>
        <w:pStyle w:val="BodyList"/>
        <w:numPr>
          <w:ilvl w:val="0"/>
          <w:numId w:val="24"/>
        </w:numPr>
      </w:pPr>
      <w:r>
        <w:t xml:space="preserve">Rotate DUT around the Z-axis from 0 to 360 degrees with an increment step of 10 degrees as </w:t>
      </w:r>
      <w:r w:rsidR="005E2911">
        <w:t>shown:</w:t>
      </w:r>
    </w:p>
    <w:tbl>
      <w:tblPr>
        <w:tblStyle w:val="TableGrid"/>
        <w:tblW w:w="0" w:type="auto"/>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0"/>
        <w:gridCol w:w="5318"/>
      </w:tblGrid>
      <w:tr w:rsidR="00A55FB5" w:rsidTr="00A55FB5">
        <w:trPr>
          <w:cnfStyle w:val="100000000000" w:firstRow="1" w:lastRow="0" w:firstColumn="0" w:lastColumn="0" w:oddVBand="0" w:evenVBand="0" w:oddHBand="0" w:evenHBand="0" w:firstRowFirstColumn="0" w:firstRowLastColumn="0" w:lastRowFirstColumn="0" w:lastRowLastColumn="0"/>
        </w:trPr>
        <w:tc>
          <w:tcPr>
            <w:tcW w:w="4032" w:type="dxa"/>
          </w:tcPr>
          <w:p w:rsidR="00A55FB5" w:rsidRDefault="00A55FB5" w:rsidP="00A55FB5">
            <w:pPr>
              <w:pStyle w:val="Body"/>
            </w:pPr>
            <w:r w:rsidRPr="00A55FB5">
              <w:rPr>
                <w:noProof/>
              </w:rPr>
              <w:drawing>
                <wp:inline distT="0" distB="0" distL="0" distR="0">
                  <wp:extent cx="2731077" cy="1898073"/>
                  <wp:effectExtent l="19050" t="0" r="0" b="0"/>
                  <wp:docPr id="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srcRect/>
                          <a:stretch>
                            <a:fillRect/>
                          </a:stretch>
                        </pic:blipFill>
                        <pic:spPr bwMode="auto">
                          <a:xfrm>
                            <a:off x="0" y="0"/>
                            <a:ext cx="2729355" cy="1896876"/>
                          </a:xfrm>
                          <a:prstGeom prst="rect">
                            <a:avLst/>
                          </a:prstGeom>
                          <a:noFill/>
                          <a:ln w="9525">
                            <a:noFill/>
                            <a:miter lim="800000"/>
                            <a:headEnd/>
                            <a:tailEnd/>
                          </a:ln>
                        </pic:spPr>
                      </pic:pic>
                    </a:graphicData>
                  </a:graphic>
                </wp:inline>
              </w:drawing>
            </w:r>
          </w:p>
        </w:tc>
        <w:tc>
          <w:tcPr>
            <w:tcW w:w="5472" w:type="dxa"/>
          </w:tcPr>
          <w:p w:rsidR="00A55FB5" w:rsidRDefault="00A55FB5">
            <w:pPr>
              <w:pStyle w:val="FigTitle"/>
            </w:pPr>
            <w:r>
              <w:t>Angular Velocity Impulses to Drive Heading Accuracy Test</w:t>
            </w:r>
          </w:p>
        </w:tc>
      </w:tr>
    </w:tbl>
    <w:p w:rsidR="00A55FB5" w:rsidRDefault="00A55FB5" w:rsidP="00A55FB5">
      <w:pPr>
        <w:pStyle w:val="Body"/>
      </w:pPr>
    </w:p>
    <w:p w:rsidR="00A55FB5" w:rsidRDefault="00A55FB5" w:rsidP="00F746EA">
      <w:pPr>
        <w:pStyle w:val="BodyList"/>
        <w:numPr>
          <w:ilvl w:val="0"/>
          <w:numId w:val="24"/>
        </w:numPr>
      </w:pPr>
      <w:r>
        <w:t>Plot ideal versus simulated Yaw for each algorithm of interest</w:t>
      </w:r>
    </w:p>
    <w:p w:rsidR="00A55FB5" w:rsidRPr="001B1E24" w:rsidRDefault="00A55FB5" w:rsidP="00A55FB5">
      <w:pPr>
        <w:pStyle w:val="Heading3"/>
      </w:pPr>
      <w:bookmarkStart w:id="1489" w:name="_Toc483482763"/>
      <w:r>
        <w:t>Results</w:t>
      </w:r>
      <w:bookmarkEnd w:id="1489"/>
    </w:p>
    <w:p w:rsidR="00A55FB5" w:rsidRDefault="005E2911" w:rsidP="00A55FB5">
      <w:pPr>
        <w:pStyle w:val="Body"/>
      </w:pPr>
      <w:r>
        <w:t xml:space="preserve">Table 14 </w:t>
      </w:r>
      <w:r w:rsidR="00A55FB5">
        <w:t>provides some basic guidance with regard to performance of the magnetic calibration library in a stand-alone configuration.</w:t>
      </w:r>
    </w:p>
    <w:p w:rsidR="00A55FB5" w:rsidRPr="00FC7B68" w:rsidRDefault="00CA42C9">
      <w:pPr>
        <w:pStyle w:val="Caption"/>
        <w:pPrChange w:id="1490" w:author="Stanley Mike-RMPE01" w:date="2017-05-25T08:14:00Z">
          <w:pPr>
            <w:pStyle w:val="TableTitle"/>
          </w:pPr>
        </w:pPrChange>
      </w:pPr>
      <w:bookmarkStart w:id="1491" w:name="_bookmark45"/>
      <w:bookmarkEnd w:id="1491"/>
      <w:ins w:id="1492" w:author="Stanley Mike-RMPE01" w:date="2017-05-25T08:14:00Z">
        <w:r>
          <w:lastRenderedPageBreak/>
          <w:t xml:space="preserve">Table </w:t>
        </w:r>
        <w:r>
          <w:fldChar w:fldCharType="begin"/>
        </w:r>
        <w:r>
          <w:instrText xml:space="preserve"> SEQ Table \* ARABIC </w:instrText>
        </w:r>
        <w:r>
          <w:fldChar w:fldCharType="separate"/>
        </w:r>
      </w:ins>
      <w:ins w:id="1493" w:author="Stanley Mike-RMPE01" w:date="2017-05-27T12:25:00Z">
        <w:r w:rsidR="006C3433">
          <w:rPr>
            <w:noProof/>
          </w:rPr>
          <w:t>17</w:t>
        </w:r>
      </w:ins>
      <w:ins w:id="1494" w:author="Stanley Mike-RMPE01" w:date="2017-05-25T08:14:00Z">
        <w:r>
          <w:fldChar w:fldCharType="end"/>
        </w:r>
      </w:ins>
      <w:ins w:id="1495" w:author="Stanley Mike-RMPE01" w:date="2017-05-25T13:28:00Z">
        <w:r w:rsidR="00463750">
          <w:t>:</w:t>
        </w:r>
      </w:ins>
      <w:ins w:id="1496" w:author="Stanley Mike-RMPE01" w:date="2017-05-25T08:14:00Z">
        <w:r>
          <w:rPr>
            <w:noProof/>
          </w:rPr>
          <w:t xml:space="preserve"> </w:t>
        </w:r>
      </w:ins>
      <w:del w:id="1497" w:author="Stanley Mike-RMPE01" w:date="2017-05-25T08:14:00Z">
        <w:r w:rsidR="00A55FB5" w:rsidRPr="00FC7B68" w:rsidDel="00CA42C9">
          <w:delText xml:space="preserve">Table </w:delText>
        </w:r>
        <w:r w:rsidR="00A55FB5" w:rsidDel="00CA42C9">
          <w:delText>1</w:delText>
        </w:r>
        <w:r w:rsidR="000504EF" w:rsidDel="00CA42C9">
          <w:delText>4</w:delText>
        </w:r>
        <w:r w:rsidR="00A55FB5" w:rsidRPr="00FC7B68" w:rsidDel="00CA42C9">
          <w:delText xml:space="preserve">. </w:delText>
        </w:r>
      </w:del>
      <w:r w:rsidR="00A55FB5" w:rsidRPr="00FC7B68">
        <w:t xml:space="preserve">Magnetic </w:t>
      </w:r>
      <w:r w:rsidR="00A55FB5">
        <w:t>c</w:t>
      </w:r>
      <w:r w:rsidR="00A55FB5" w:rsidRPr="00FC7B68">
        <w:t xml:space="preserve">alibration </w:t>
      </w:r>
      <w:r w:rsidR="00A55FB5">
        <w:t>p</w:t>
      </w:r>
      <w:r w:rsidR="00A55FB5" w:rsidRPr="00FC7B68">
        <w:t xml:space="preserve">erformance </w:t>
      </w:r>
      <w:r w:rsidR="00A55FB5">
        <w:t>m</w:t>
      </w:r>
      <w:r w:rsidR="00A55FB5" w:rsidRPr="00FC7B68">
        <w:t>etrics</w:t>
      </w:r>
    </w:p>
    <w:tbl>
      <w:tblPr>
        <w:tblStyle w:val="Freescale2"/>
        <w:tblW w:w="10310" w:type="dxa"/>
        <w:tblLayout w:type="fixed"/>
        <w:tblLook w:val="0620" w:firstRow="1" w:lastRow="0" w:firstColumn="0" w:lastColumn="0" w:noHBand="1" w:noVBand="1"/>
        <w:tblPrChange w:id="1498" w:author="Stanley Mike-RMPE01" w:date="2017-05-25T13:28:00Z">
          <w:tblPr>
            <w:tblStyle w:val="Freescale2"/>
            <w:tblW w:w="10165" w:type="dxa"/>
            <w:tblLayout w:type="fixed"/>
            <w:tblLook w:val="0620" w:firstRow="1" w:lastRow="0" w:firstColumn="0" w:lastColumn="0" w:noHBand="1" w:noVBand="1"/>
          </w:tblPr>
        </w:tblPrChange>
      </w:tblPr>
      <w:tblGrid>
        <w:gridCol w:w="1667"/>
        <w:gridCol w:w="513"/>
        <w:gridCol w:w="856"/>
        <w:gridCol w:w="1667"/>
        <w:gridCol w:w="1667"/>
        <w:gridCol w:w="1028"/>
        <w:gridCol w:w="1028"/>
        <w:gridCol w:w="1028"/>
        <w:gridCol w:w="856"/>
        <w:tblGridChange w:id="1499">
          <w:tblGrid>
            <w:gridCol w:w="1980"/>
            <w:gridCol w:w="625"/>
            <w:gridCol w:w="990"/>
            <w:gridCol w:w="1980"/>
            <w:gridCol w:w="1980"/>
            <w:gridCol w:w="1200"/>
            <w:gridCol w:w="1200"/>
            <w:gridCol w:w="1200"/>
            <w:gridCol w:w="990"/>
          </w:tblGrid>
        </w:tblGridChange>
      </w:tblGrid>
      <w:tr w:rsidR="00463750" w:rsidTr="00463750">
        <w:trPr>
          <w:cnfStyle w:val="100000000000" w:firstRow="1" w:lastRow="0" w:firstColumn="0" w:lastColumn="0" w:oddVBand="0" w:evenVBand="0" w:oddHBand="0" w:evenHBand="0" w:firstRowFirstColumn="0" w:firstRowLastColumn="0" w:lastRowFirstColumn="0" w:lastRowLastColumn="0"/>
          <w:tblHeader/>
          <w:trPrChange w:id="1500" w:author="Stanley Mike-RMPE01" w:date="2017-05-25T13:28:00Z">
            <w:trPr>
              <w:tblHeader/>
            </w:trPr>
          </w:trPrChange>
        </w:trPr>
        <w:tc>
          <w:tcPr>
            <w:tcW w:w="2180" w:type="dxa"/>
            <w:gridSpan w:val="2"/>
            <w:tcPrChange w:id="1501" w:author="Stanley Mike-RMPE01" w:date="2017-05-25T13:28:00Z">
              <w:tcPr>
                <w:tcW w:w="2605" w:type="dxa"/>
                <w:gridSpan w:val="2"/>
              </w:tcPr>
            </w:tcPrChange>
          </w:tcPr>
          <w:p w:rsidR="00463750" w:rsidRDefault="00463750" w:rsidP="00BD398B">
            <w:pPr>
              <w:pStyle w:val="CellBody"/>
              <w:keepNext/>
              <w:cnfStyle w:val="100000000000" w:firstRow="1" w:lastRow="0" w:firstColumn="0" w:lastColumn="0" w:oddVBand="0" w:evenVBand="0" w:oddHBand="0" w:evenHBand="0" w:firstRowFirstColumn="0" w:firstRowLastColumn="0" w:lastRowFirstColumn="0" w:lastRowLastColumn="0"/>
              <w:rPr>
                <w:rFonts w:eastAsia="Arial" w:cs="Arial"/>
                <w:szCs w:val="18"/>
              </w:rPr>
            </w:pPr>
            <w:r>
              <w:t>Characteristic</w:t>
            </w:r>
          </w:p>
        </w:tc>
        <w:tc>
          <w:tcPr>
            <w:tcW w:w="856" w:type="dxa"/>
            <w:tcPrChange w:id="1502" w:author="Stanley Mike-RMPE01" w:date="2017-05-25T13:28:00Z">
              <w:tcPr>
                <w:tcW w:w="99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r>
              <w:t>Symbol</w:t>
            </w:r>
          </w:p>
        </w:tc>
        <w:tc>
          <w:tcPr>
            <w:tcW w:w="1667" w:type="dxa"/>
            <w:tcPrChange w:id="1503" w:author="Stanley Mike-RMPE01" w:date="2017-05-25T13:28:00Z">
              <w:tcPr>
                <w:tcW w:w="198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ins w:id="1504" w:author="Stanley Mike-RMPE01" w:date="2017-05-25T13:28:00Z"/>
              </w:rPr>
            </w:pPr>
          </w:p>
        </w:tc>
        <w:tc>
          <w:tcPr>
            <w:tcW w:w="1667" w:type="dxa"/>
            <w:tcPrChange w:id="1505" w:author="Stanley Mike-RMPE01" w:date="2017-05-25T13:28:00Z">
              <w:tcPr>
                <w:tcW w:w="198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r>
              <w:t>Conditions</w:t>
            </w:r>
          </w:p>
        </w:tc>
        <w:tc>
          <w:tcPr>
            <w:tcW w:w="1028" w:type="dxa"/>
            <w:tcPrChange w:id="1506" w:author="Stanley Mike-RMPE01" w:date="2017-05-25T13:28:00Z">
              <w:tcPr>
                <w:tcW w:w="120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r>
              <w:t>Min</w:t>
            </w:r>
          </w:p>
        </w:tc>
        <w:tc>
          <w:tcPr>
            <w:tcW w:w="1028" w:type="dxa"/>
            <w:tcPrChange w:id="1507" w:author="Stanley Mike-RMPE01" w:date="2017-05-25T13:28:00Z">
              <w:tcPr>
                <w:tcW w:w="120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proofErr w:type="spellStart"/>
            <w:r>
              <w:t>Typ</w:t>
            </w:r>
            <w:proofErr w:type="spellEnd"/>
          </w:p>
        </w:tc>
        <w:tc>
          <w:tcPr>
            <w:tcW w:w="1028" w:type="dxa"/>
            <w:tcPrChange w:id="1508" w:author="Stanley Mike-RMPE01" w:date="2017-05-25T13:28:00Z">
              <w:tcPr>
                <w:tcW w:w="120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r>
              <w:t>Max</w:t>
            </w:r>
          </w:p>
        </w:tc>
        <w:tc>
          <w:tcPr>
            <w:tcW w:w="856" w:type="dxa"/>
            <w:tcPrChange w:id="1509" w:author="Stanley Mike-RMPE01" w:date="2017-05-25T13:28:00Z">
              <w:tcPr>
                <w:tcW w:w="990" w:type="dxa"/>
              </w:tcPr>
            </w:tcPrChange>
          </w:tcPr>
          <w:p w:rsidR="00463750" w:rsidRDefault="00463750" w:rsidP="00BD398B">
            <w:pPr>
              <w:pStyle w:val="CellBody"/>
              <w:cnfStyle w:val="100000000000" w:firstRow="1" w:lastRow="0" w:firstColumn="0" w:lastColumn="0" w:oddVBand="0" w:evenVBand="0" w:oddHBand="0" w:evenHBand="0" w:firstRowFirstColumn="0" w:firstRowLastColumn="0" w:lastRowFirstColumn="0" w:lastRowLastColumn="0"/>
              <w:rPr>
                <w:rFonts w:eastAsia="Arial" w:cs="Arial"/>
                <w:szCs w:val="18"/>
              </w:rPr>
            </w:pPr>
            <w:r>
              <w:t>Unit</w:t>
            </w:r>
          </w:p>
        </w:tc>
      </w:tr>
      <w:tr w:rsidR="00463750" w:rsidTr="00463750">
        <w:tc>
          <w:tcPr>
            <w:tcW w:w="2180" w:type="dxa"/>
            <w:gridSpan w:val="2"/>
            <w:tcPrChange w:id="1510" w:author="Stanley Mike-RMPE01" w:date="2017-05-25T13:28:00Z">
              <w:tcPr>
                <w:tcW w:w="2605" w:type="dxa"/>
                <w:gridSpan w:val="2"/>
              </w:tcPr>
            </w:tcPrChange>
          </w:tcPr>
          <w:p w:rsidR="00463750" w:rsidRDefault="00463750" w:rsidP="00432157">
            <w:pPr>
              <w:pStyle w:val="CellBody"/>
              <w:keepNext/>
              <w:rPr>
                <w:rFonts w:eastAsia="Arial" w:cs="Arial"/>
                <w:szCs w:val="18"/>
              </w:rPr>
            </w:pPr>
            <w:r>
              <w:t>Compass heading linearity</w:t>
            </w:r>
          </w:p>
        </w:tc>
        <w:tc>
          <w:tcPr>
            <w:tcW w:w="856" w:type="dxa"/>
            <w:tcPrChange w:id="1511" w:author="Stanley Mike-RMPE01" w:date="2017-05-25T13:28:00Z">
              <w:tcPr>
                <w:tcW w:w="990" w:type="dxa"/>
              </w:tcPr>
            </w:tcPrChange>
          </w:tcPr>
          <w:p w:rsidR="00463750" w:rsidRDefault="00463750" w:rsidP="00BD398B">
            <w:pPr>
              <w:pStyle w:val="CellBody"/>
              <w:jc w:val="center"/>
              <w:rPr>
                <w:rFonts w:eastAsia="Arial" w:cs="Arial"/>
                <w:szCs w:val="18"/>
              </w:rPr>
            </w:pPr>
            <w:proofErr w:type="spellStart"/>
            <w:r>
              <w:t>CH</w:t>
            </w:r>
            <w:r w:rsidRPr="00315FED">
              <w:rPr>
                <w:vertAlign w:val="subscript"/>
              </w:rPr>
              <w:t>lin</w:t>
            </w:r>
            <w:proofErr w:type="spellEnd"/>
          </w:p>
        </w:tc>
        <w:tc>
          <w:tcPr>
            <w:tcW w:w="1667" w:type="dxa"/>
            <w:tcPrChange w:id="1512" w:author="Stanley Mike-RMPE01" w:date="2017-05-25T13:28:00Z">
              <w:tcPr>
                <w:tcW w:w="1980" w:type="dxa"/>
              </w:tcPr>
            </w:tcPrChange>
          </w:tcPr>
          <w:p w:rsidR="00463750" w:rsidRDefault="00463750" w:rsidP="00BD398B">
            <w:pPr>
              <w:pStyle w:val="CellBody"/>
              <w:jc w:val="center"/>
              <w:rPr>
                <w:ins w:id="1513" w:author="Stanley Mike-RMPE01" w:date="2017-05-25T13:28:00Z"/>
              </w:rPr>
            </w:pPr>
          </w:p>
        </w:tc>
        <w:tc>
          <w:tcPr>
            <w:tcW w:w="1667" w:type="dxa"/>
            <w:tcPrChange w:id="1514" w:author="Stanley Mike-RMPE01" w:date="2017-05-25T13:28:00Z">
              <w:tcPr>
                <w:tcW w:w="1980" w:type="dxa"/>
              </w:tcPr>
            </w:tcPrChange>
          </w:tcPr>
          <w:p w:rsidR="00463750" w:rsidRDefault="00463750" w:rsidP="00BD398B">
            <w:pPr>
              <w:pStyle w:val="CellBody"/>
              <w:jc w:val="center"/>
            </w:pPr>
            <w:r>
              <w:t>—</w:t>
            </w:r>
          </w:p>
        </w:tc>
        <w:tc>
          <w:tcPr>
            <w:tcW w:w="1028" w:type="dxa"/>
            <w:tcPrChange w:id="1515" w:author="Stanley Mike-RMPE01" w:date="2017-05-25T13:28:00Z">
              <w:tcPr>
                <w:tcW w:w="1200" w:type="dxa"/>
              </w:tcPr>
            </w:tcPrChange>
          </w:tcPr>
          <w:p w:rsidR="00463750" w:rsidRDefault="00463750" w:rsidP="00BD398B">
            <w:pPr>
              <w:pStyle w:val="CellBody"/>
              <w:jc w:val="center"/>
              <w:rPr>
                <w:rFonts w:eastAsia="Arial" w:cs="Arial"/>
                <w:szCs w:val="18"/>
              </w:rPr>
            </w:pPr>
            <w:r>
              <w:rPr>
                <w:rFonts w:eastAsia="Arial" w:cs="Arial"/>
                <w:szCs w:val="18"/>
              </w:rPr>
              <w:t>—</w:t>
            </w:r>
          </w:p>
        </w:tc>
        <w:tc>
          <w:tcPr>
            <w:tcW w:w="1028" w:type="dxa"/>
            <w:tcPrChange w:id="1516" w:author="Stanley Mike-RMPE01" w:date="2017-05-25T13:28:00Z">
              <w:tcPr>
                <w:tcW w:w="1200" w:type="dxa"/>
              </w:tcPr>
            </w:tcPrChange>
          </w:tcPr>
          <w:p w:rsidR="00463750" w:rsidRDefault="00463750" w:rsidP="00BD398B">
            <w:pPr>
              <w:pStyle w:val="CellBody"/>
              <w:jc w:val="center"/>
              <w:rPr>
                <w:rFonts w:eastAsia="Arial" w:cs="Arial"/>
                <w:szCs w:val="18"/>
              </w:rPr>
            </w:pPr>
            <w:r>
              <w:t>&lt; 5</w:t>
            </w:r>
          </w:p>
        </w:tc>
        <w:tc>
          <w:tcPr>
            <w:tcW w:w="1028" w:type="dxa"/>
            <w:tcPrChange w:id="1517" w:author="Stanley Mike-RMPE01" w:date="2017-05-25T13:28:00Z">
              <w:tcPr>
                <w:tcW w:w="1200" w:type="dxa"/>
              </w:tcPr>
            </w:tcPrChange>
          </w:tcPr>
          <w:p w:rsidR="00463750" w:rsidRDefault="00463750" w:rsidP="00BD398B">
            <w:pPr>
              <w:pStyle w:val="CellBody"/>
              <w:jc w:val="center"/>
              <w:rPr>
                <w:rFonts w:eastAsia="Arial" w:cs="Arial"/>
                <w:szCs w:val="18"/>
              </w:rPr>
            </w:pPr>
            <w:r>
              <w:rPr>
                <w:rFonts w:eastAsia="Arial" w:cs="Arial"/>
                <w:szCs w:val="18"/>
              </w:rPr>
              <w:t>—</w:t>
            </w:r>
          </w:p>
        </w:tc>
        <w:tc>
          <w:tcPr>
            <w:tcW w:w="856" w:type="dxa"/>
            <w:tcPrChange w:id="1518" w:author="Stanley Mike-RMPE01" w:date="2017-05-25T13:28:00Z">
              <w:tcPr>
                <w:tcW w:w="990" w:type="dxa"/>
              </w:tcPr>
            </w:tcPrChange>
          </w:tcPr>
          <w:p w:rsidR="00463750" w:rsidRDefault="00463750" w:rsidP="00BD398B">
            <w:pPr>
              <w:pStyle w:val="CellBody"/>
              <w:jc w:val="center"/>
              <w:rPr>
                <w:rFonts w:eastAsia="Arial" w:cs="Arial"/>
                <w:szCs w:val="18"/>
              </w:rPr>
            </w:pPr>
            <w:r>
              <w:t>degrees</w:t>
            </w:r>
          </w:p>
        </w:tc>
      </w:tr>
      <w:tr w:rsidR="00463750" w:rsidTr="00463750">
        <w:tc>
          <w:tcPr>
            <w:tcW w:w="2180" w:type="dxa"/>
            <w:gridSpan w:val="2"/>
            <w:tcPrChange w:id="1519" w:author="Stanley Mike-RMPE01" w:date="2017-05-25T13:28:00Z">
              <w:tcPr>
                <w:tcW w:w="2605" w:type="dxa"/>
                <w:gridSpan w:val="2"/>
              </w:tcPr>
            </w:tcPrChange>
          </w:tcPr>
          <w:p w:rsidR="00463750" w:rsidRDefault="00463750" w:rsidP="00432157">
            <w:pPr>
              <w:pStyle w:val="CellBody"/>
              <w:keepNext/>
              <w:rPr>
                <w:rFonts w:eastAsia="Arial" w:cs="Arial"/>
                <w:szCs w:val="18"/>
              </w:rPr>
            </w:pPr>
            <w:r>
              <w:t>Compass heading accuracy</w:t>
            </w:r>
          </w:p>
        </w:tc>
        <w:tc>
          <w:tcPr>
            <w:tcW w:w="856" w:type="dxa"/>
            <w:tcPrChange w:id="1520" w:author="Stanley Mike-RMPE01" w:date="2017-05-25T13:28:00Z">
              <w:tcPr>
                <w:tcW w:w="990" w:type="dxa"/>
              </w:tcPr>
            </w:tcPrChange>
          </w:tcPr>
          <w:p w:rsidR="00463750" w:rsidRDefault="00463750" w:rsidP="00BD398B">
            <w:pPr>
              <w:pStyle w:val="CellBody"/>
              <w:jc w:val="center"/>
              <w:rPr>
                <w:rFonts w:eastAsia="Arial" w:cs="Arial"/>
                <w:szCs w:val="18"/>
              </w:rPr>
            </w:pPr>
            <w:proofErr w:type="spellStart"/>
            <w:r>
              <w:t>CH</w:t>
            </w:r>
            <w:r w:rsidRPr="00315FED">
              <w:rPr>
                <w:vertAlign w:val="subscript"/>
              </w:rPr>
              <w:t>acc</w:t>
            </w:r>
            <w:proofErr w:type="spellEnd"/>
          </w:p>
        </w:tc>
        <w:tc>
          <w:tcPr>
            <w:tcW w:w="1667" w:type="dxa"/>
            <w:tcPrChange w:id="1521" w:author="Stanley Mike-RMPE01" w:date="2017-05-25T13:28:00Z">
              <w:tcPr>
                <w:tcW w:w="1980" w:type="dxa"/>
              </w:tcPr>
            </w:tcPrChange>
          </w:tcPr>
          <w:p w:rsidR="00463750" w:rsidRDefault="00463750" w:rsidP="00BD398B">
            <w:pPr>
              <w:pStyle w:val="CellBody"/>
              <w:jc w:val="center"/>
              <w:rPr>
                <w:ins w:id="1522" w:author="Stanley Mike-RMPE01" w:date="2017-05-25T13:28:00Z"/>
              </w:rPr>
            </w:pPr>
          </w:p>
        </w:tc>
        <w:tc>
          <w:tcPr>
            <w:tcW w:w="1667" w:type="dxa"/>
            <w:tcPrChange w:id="1523" w:author="Stanley Mike-RMPE01" w:date="2017-05-25T13:28:00Z">
              <w:tcPr>
                <w:tcW w:w="1980" w:type="dxa"/>
              </w:tcPr>
            </w:tcPrChange>
          </w:tcPr>
          <w:p w:rsidR="00463750" w:rsidRDefault="00463750" w:rsidP="00BD398B">
            <w:pPr>
              <w:pStyle w:val="CellBody"/>
              <w:jc w:val="center"/>
            </w:pPr>
            <w:r>
              <w:t>—</w:t>
            </w:r>
          </w:p>
        </w:tc>
        <w:tc>
          <w:tcPr>
            <w:tcW w:w="1028" w:type="dxa"/>
            <w:tcPrChange w:id="1524" w:author="Stanley Mike-RMPE01" w:date="2017-05-25T13:28:00Z">
              <w:tcPr>
                <w:tcW w:w="1200" w:type="dxa"/>
              </w:tcPr>
            </w:tcPrChange>
          </w:tcPr>
          <w:p w:rsidR="00463750" w:rsidRDefault="00463750" w:rsidP="00BD398B">
            <w:pPr>
              <w:pStyle w:val="CellBody"/>
              <w:jc w:val="center"/>
              <w:rPr>
                <w:rFonts w:eastAsia="Arial" w:cs="Arial"/>
                <w:szCs w:val="18"/>
              </w:rPr>
            </w:pPr>
            <w:r>
              <w:rPr>
                <w:rFonts w:eastAsia="Arial" w:cs="Arial"/>
                <w:szCs w:val="18"/>
              </w:rPr>
              <w:t>—</w:t>
            </w:r>
          </w:p>
        </w:tc>
        <w:tc>
          <w:tcPr>
            <w:tcW w:w="1028" w:type="dxa"/>
            <w:tcPrChange w:id="1525" w:author="Stanley Mike-RMPE01" w:date="2017-05-25T13:28:00Z">
              <w:tcPr>
                <w:tcW w:w="1200" w:type="dxa"/>
              </w:tcPr>
            </w:tcPrChange>
          </w:tcPr>
          <w:p w:rsidR="00463750" w:rsidRDefault="00463750" w:rsidP="00BD398B">
            <w:pPr>
              <w:pStyle w:val="CellBody"/>
              <w:jc w:val="center"/>
              <w:rPr>
                <w:rFonts w:eastAsia="Arial" w:cs="Arial"/>
                <w:szCs w:val="18"/>
              </w:rPr>
            </w:pPr>
            <w:r>
              <w:t>&lt; 5</w:t>
            </w:r>
          </w:p>
        </w:tc>
        <w:tc>
          <w:tcPr>
            <w:tcW w:w="1028" w:type="dxa"/>
            <w:tcPrChange w:id="1526" w:author="Stanley Mike-RMPE01" w:date="2017-05-25T13:28:00Z">
              <w:tcPr>
                <w:tcW w:w="1200" w:type="dxa"/>
              </w:tcPr>
            </w:tcPrChange>
          </w:tcPr>
          <w:p w:rsidR="00463750" w:rsidRDefault="00463750" w:rsidP="00BD398B">
            <w:pPr>
              <w:pStyle w:val="CellBody"/>
              <w:jc w:val="center"/>
              <w:rPr>
                <w:rFonts w:eastAsia="Arial" w:cs="Arial"/>
                <w:szCs w:val="18"/>
              </w:rPr>
            </w:pPr>
            <w:r>
              <w:rPr>
                <w:rFonts w:eastAsia="Arial" w:cs="Arial"/>
                <w:szCs w:val="18"/>
              </w:rPr>
              <w:t>—</w:t>
            </w:r>
          </w:p>
        </w:tc>
        <w:tc>
          <w:tcPr>
            <w:tcW w:w="856" w:type="dxa"/>
            <w:tcPrChange w:id="1527" w:author="Stanley Mike-RMPE01" w:date="2017-05-25T13:28:00Z">
              <w:tcPr>
                <w:tcW w:w="990" w:type="dxa"/>
              </w:tcPr>
            </w:tcPrChange>
          </w:tcPr>
          <w:p w:rsidR="00463750" w:rsidRDefault="00463750" w:rsidP="00BD398B">
            <w:pPr>
              <w:pStyle w:val="CellBody"/>
              <w:jc w:val="center"/>
            </w:pPr>
            <w:r>
              <w:t>degrees</w:t>
            </w:r>
          </w:p>
        </w:tc>
      </w:tr>
      <w:tr w:rsidR="00463750" w:rsidTr="00463750">
        <w:tc>
          <w:tcPr>
            <w:tcW w:w="2180" w:type="dxa"/>
            <w:gridSpan w:val="2"/>
            <w:tcPrChange w:id="1528" w:author="Stanley Mike-RMPE01" w:date="2017-05-25T13:28:00Z">
              <w:tcPr>
                <w:tcW w:w="2605" w:type="dxa"/>
                <w:gridSpan w:val="2"/>
              </w:tcPr>
            </w:tcPrChange>
          </w:tcPr>
          <w:p w:rsidR="00463750" w:rsidRDefault="00463750" w:rsidP="00BD398B">
            <w:pPr>
              <w:pStyle w:val="CellBody"/>
              <w:keepNext/>
            </w:pPr>
            <w:r>
              <w:t>Maximum soft iron distortion</w:t>
            </w:r>
          </w:p>
        </w:tc>
        <w:tc>
          <w:tcPr>
            <w:tcW w:w="856" w:type="dxa"/>
            <w:tcPrChange w:id="1529" w:author="Stanley Mike-RMPE01" w:date="2017-05-25T13:28:00Z">
              <w:tcPr>
                <w:tcW w:w="990" w:type="dxa"/>
              </w:tcPr>
            </w:tcPrChange>
          </w:tcPr>
          <w:p w:rsidR="00463750" w:rsidRDefault="00463750" w:rsidP="00BD398B">
            <w:pPr>
              <w:pStyle w:val="CellBody"/>
              <w:jc w:val="center"/>
            </w:pPr>
            <w:proofErr w:type="spellStart"/>
            <w:r>
              <w:t>SID</w:t>
            </w:r>
            <w:r w:rsidRPr="00315FED">
              <w:rPr>
                <w:vertAlign w:val="subscript"/>
              </w:rPr>
              <w:t>max</w:t>
            </w:r>
            <w:proofErr w:type="spellEnd"/>
          </w:p>
        </w:tc>
        <w:tc>
          <w:tcPr>
            <w:tcW w:w="1667" w:type="dxa"/>
            <w:tcPrChange w:id="1530" w:author="Stanley Mike-RMPE01" w:date="2017-05-25T13:28:00Z">
              <w:tcPr>
                <w:tcW w:w="1980" w:type="dxa"/>
              </w:tcPr>
            </w:tcPrChange>
          </w:tcPr>
          <w:p w:rsidR="00463750" w:rsidRDefault="00463750" w:rsidP="00BD398B">
            <w:pPr>
              <w:pStyle w:val="CellBody"/>
              <w:jc w:val="center"/>
              <w:rPr>
                <w:ins w:id="1531" w:author="Stanley Mike-RMPE01" w:date="2017-05-25T13:28:00Z"/>
              </w:rPr>
            </w:pPr>
          </w:p>
        </w:tc>
        <w:tc>
          <w:tcPr>
            <w:tcW w:w="1667" w:type="dxa"/>
            <w:tcPrChange w:id="1532" w:author="Stanley Mike-RMPE01" w:date="2017-05-25T13:28:00Z">
              <w:tcPr>
                <w:tcW w:w="1980" w:type="dxa"/>
              </w:tcPr>
            </w:tcPrChange>
          </w:tcPr>
          <w:p w:rsidR="00463750" w:rsidRDefault="00463750" w:rsidP="00BD398B">
            <w:pPr>
              <w:pStyle w:val="CellBody"/>
              <w:jc w:val="center"/>
            </w:pPr>
            <w:r>
              <w:t>Version 7.00</w:t>
            </w:r>
          </w:p>
          <w:p w:rsidR="00463750" w:rsidRDefault="00463750" w:rsidP="00BD398B">
            <w:pPr>
              <w:pStyle w:val="CellBody"/>
              <w:jc w:val="center"/>
            </w:pPr>
            <w:r>
              <w:t>Version 7.10</w:t>
            </w:r>
          </w:p>
        </w:tc>
        <w:tc>
          <w:tcPr>
            <w:tcW w:w="1028" w:type="dxa"/>
            <w:tcPrChange w:id="1533" w:author="Stanley Mike-RMPE01" w:date="2017-05-25T13:28:00Z">
              <w:tcPr>
                <w:tcW w:w="1200" w:type="dxa"/>
              </w:tcPr>
            </w:tcPrChange>
          </w:tcPr>
          <w:p w:rsidR="00463750" w:rsidRPr="002A76B5" w:rsidRDefault="00463750" w:rsidP="00BD398B">
            <w:pPr>
              <w:pStyle w:val="CellBody"/>
              <w:rPr>
                <w:rFonts w:asciiTheme="majorHAnsi" w:hAnsiTheme="majorHAnsi" w:cstheme="majorHAnsi"/>
              </w:rPr>
            </w:pPr>
          </w:p>
        </w:tc>
        <w:tc>
          <w:tcPr>
            <w:tcW w:w="1028" w:type="dxa"/>
            <w:tcPrChange w:id="1534" w:author="Stanley Mike-RMPE01" w:date="2017-05-25T13:28:00Z">
              <w:tcPr>
                <w:tcW w:w="1200" w:type="dxa"/>
              </w:tcPr>
            </w:tcPrChange>
          </w:tcPr>
          <w:p w:rsidR="00463750" w:rsidRDefault="00463750" w:rsidP="00BD398B">
            <w:pPr>
              <w:pStyle w:val="CellBody"/>
              <w:jc w:val="center"/>
              <w:rPr>
                <w:rFonts w:asciiTheme="majorHAnsi" w:eastAsia="Arial" w:hAnsiTheme="majorHAnsi" w:cstheme="majorHAnsi"/>
                <w:szCs w:val="18"/>
              </w:rPr>
            </w:pPr>
            <w:r>
              <w:rPr>
                <w:rFonts w:asciiTheme="majorHAnsi" w:eastAsia="Arial" w:hAnsiTheme="majorHAnsi" w:cstheme="majorHAnsi"/>
                <w:szCs w:val="18"/>
              </w:rPr>
              <w:t>1.5:1</w:t>
            </w:r>
          </w:p>
          <w:p w:rsidR="00463750" w:rsidRPr="002A76B5" w:rsidRDefault="00463750" w:rsidP="00BD398B">
            <w:pPr>
              <w:pStyle w:val="CellBody"/>
              <w:jc w:val="center"/>
              <w:rPr>
                <w:rFonts w:asciiTheme="majorHAnsi" w:eastAsia="Arial" w:hAnsiTheme="majorHAnsi" w:cstheme="majorHAnsi"/>
                <w:szCs w:val="18"/>
              </w:rPr>
            </w:pPr>
            <w:r>
              <w:rPr>
                <w:rFonts w:asciiTheme="majorHAnsi" w:eastAsia="Arial" w:hAnsiTheme="majorHAnsi" w:cstheme="majorHAnsi"/>
                <w:szCs w:val="18"/>
              </w:rPr>
              <w:t>3:1</w:t>
            </w:r>
          </w:p>
        </w:tc>
        <w:tc>
          <w:tcPr>
            <w:tcW w:w="1028" w:type="dxa"/>
            <w:tcPrChange w:id="1535" w:author="Stanley Mike-RMPE01" w:date="2017-05-25T13:28:00Z">
              <w:tcPr>
                <w:tcW w:w="1200" w:type="dxa"/>
              </w:tcPr>
            </w:tcPrChange>
          </w:tcPr>
          <w:p w:rsidR="00463750" w:rsidRDefault="00463750" w:rsidP="00BD398B">
            <w:pPr>
              <w:pStyle w:val="CellBody"/>
              <w:jc w:val="center"/>
            </w:pPr>
          </w:p>
        </w:tc>
        <w:tc>
          <w:tcPr>
            <w:tcW w:w="856" w:type="dxa"/>
            <w:tcPrChange w:id="1536" w:author="Stanley Mike-RMPE01" w:date="2017-05-25T13:28:00Z">
              <w:tcPr>
                <w:tcW w:w="990" w:type="dxa"/>
              </w:tcPr>
            </w:tcPrChange>
          </w:tcPr>
          <w:p w:rsidR="00463750" w:rsidRDefault="00463750" w:rsidP="00BD398B">
            <w:pPr>
              <w:pStyle w:val="CellBody"/>
              <w:jc w:val="center"/>
            </w:pPr>
            <w:proofErr w:type="spellStart"/>
            <w:r>
              <w:t>unitless</w:t>
            </w:r>
            <w:proofErr w:type="spellEnd"/>
          </w:p>
        </w:tc>
      </w:tr>
      <w:tr w:rsidR="00463750" w:rsidTr="00463750">
        <w:tc>
          <w:tcPr>
            <w:tcW w:w="1667" w:type="dxa"/>
            <w:tcPrChange w:id="1537" w:author="Stanley Mike-RMPE01" w:date="2017-05-25T13:28:00Z">
              <w:tcPr>
                <w:tcW w:w="1980" w:type="dxa"/>
              </w:tcPr>
            </w:tcPrChange>
          </w:tcPr>
          <w:p w:rsidR="00463750" w:rsidRPr="004B70C4" w:rsidRDefault="00463750" w:rsidP="00BD398B">
            <w:pPr>
              <w:pStyle w:val="CellBody"/>
              <w:keepNext/>
              <w:rPr>
                <w:ins w:id="1538" w:author="Stanley Mike-RMPE01" w:date="2017-05-25T13:28:00Z"/>
                <w:b/>
                <w:i/>
              </w:rPr>
            </w:pPr>
          </w:p>
        </w:tc>
        <w:tc>
          <w:tcPr>
            <w:tcW w:w="8643" w:type="dxa"/>
            <w:gridSpan w:val="8"/>
            <w:tcPrChange w:id="1539" w:author="Stanley Mike-RMPE01" w:date="2017-05-25T13:28:00Z">
              <w:tcPr>
                <w:tcW w:w="10165" w:type="dxa"/>
                <w:gridSpan w:val="8"/>
              </w:tcPr>
            </w:tcPrChange>
          </w:tcPr>
          <w:p w:rsidR="00463750" w:rsidRPr="004B70C4" w:rsidRDefault="00463750" w:rsidP="00BD398B">
            <w:pPr>
              <w:pStyle w:val="CellBody"/>
              <w:keepNext/>
              <w:rPr>
                <w:b/>
                <w:i/>
              </w:rPr>
            </w:pPr>
            <w:r w:rsidRPr="004B70C4">
              <w:rPr>
                <w:b/>
                <w:i/>
              </w:rPr>
              <w:t xml:space="preserve">Note: </w:t>
            </w:r>
            <w:r w:rsidRPr="002A76B5">
              <w:rPr>
                <w:i/>
              </w:rPr>
              <w:t xml:space="preserve">The </w:t>
            </w:r>
            <w:proofErr w:type="spellStart"/>
            <w:r w:rsidRPr="002A76B5">
              <w:rPr>
                <w:i/>
              </w:rPr>
              <w:t>CH</w:t>
            </w:r>
            <w:r w:rsidRPr="002A76B5">
              <w:rPr>
                <w:i/>
                <w:vertAlign w:val="subscript"/>
              </w:rPr>
              <w:t>lin</w:t>
            </w:r>
            <w:proofErr w:type="spellEnd"/>
            <w:r w:rsidRPr="002A76B5">
              <w:rPr>
                <w:i/>
              </w:rPr>
              <w:t xml:space="preserve"> and </w:t>
            </w:r>
            <w:proofErr w:type="spellStart"/>
            <w:r w:rsidRPr="002A76B5">
              <w:rPr>
                <w:i/>
              </w:rPr>
              <w:t>CH</w:t>
            </w:r>
            <w:r w:rsidRPr="002A76B5">
              <w:rPr>
                <w:i/>
                <w:vertAlign w:val="subscript"/>
              </w:rPr>
              <w:t>acc</w:t>
            </w:r>
            <w:proofErr w:type="spellEnd"/>
            <w:r w:rsidRPr="002A76B5">
              <w:rPr>
                <w:i/>
              </w:rPr>
              <w:t xml:space="preserve"> results shown in this table are more conservative than simulated numbers, and are more likely to be representative of actual results</w:t>
            </w:r>
            <w:r w:rsidRPr="004B70C4">
              <w:rPr>
                <w:i/>
              </w:rPr>
              <w:t>.</w:t>
            </w:r>
          </w:p>
        </w:tc>
      </w:tr>
    </w:tbl>
    <w:p w:rsidR="00801016" w:rsidRDefault="00801016" w:rsidP="00A55FB5">
      <w:pPr>
        <w:pStyle w:val="Body"/>
      </w:pPr>
    </w:p>
    <w:p w:rsidR="00C2770C" w:rsidRDefault="00C2770C" w:rsidP="001B1E24">
      <w:pPr>
        <w:pStyle w:val="Heading3"/>
      </w:pPr>
      <w:bookmarkStart w:id="1540" w:name="_Toc483482764"/>
      <w:proofErr w:type="spellStart"/>
      <w:r>
        <w:t>eCompass</w:t>
      </w:r>
      <w:proofErr w:type="spellEnd"/>
      <w:r>
        <w:t xml:space="preserve"> Considerations</w:t>
      </w:r>
      <w:bookmarkEnd w:id="1540"/>
    </w:p>
    <w:p w:rsidR="00C2770C" w:rsidRDefault="00C2770C" w:rsidP="00C2770C">
      <w:pPr>
        <w:jc w:val="center"/>
      </w:pPr>
      <w:r>
        <w:rPr>
          <w:noProof/>
        </w:rPr>
        <w:drawing>
          <wp:inline distT="0" distB="0" distL="0" distR="0">
            <wp:extent cx="3657600" cy="376428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a:stretch>
                      <a:fillRect/>
                    </a:stretch>
                  </pic:blipFill>
                  <pic:spPr bwMode="auto">
                    <a:xfrm>
                      <a:off x="0" y="0"/>
                      <a:ext cx="3657600" cy="3764280"/>
                    </a:xfrm>
                    <a:prstGeom prst="rect">
                      <a:avLst/>
                    </a:prstGeom>
                    <a:noFill/>
                    <a:ln w="9525">
                      <a:noFill/>
                      <a:miter lim="800000"/>
                      <a:headEnd/>
                      <a:tailEnd/>
                    </a:ln>
                  </pic:spPr>
                </pic:pic>
              </a:graphicData>
            </a:graphic>
          </wp:inline>
        </w:drawing>
      </w:r>
    </w:p>
    <w:p w:rsidR="00C2770C" w:rsidRDefault="00C2770C" w:rsidP="00C2770C">
      <w:pPr>
        <w:jc w:val="center"/>
      </w:pPr>
      <w:r>
        <w:t xml:space="preserve">Figure </w:t>
      </w:r>
      <w:r w:rsidR="00116DE9">
        <w:t>19</w:t>
      </w:r>
      <w:r>
        <w:t xml:space="preserve">: Simulated </w:t>
      </w:r>
      <w:proofErr w:type="spellStart"/>
      <w:r>
        <w:t>eCompass</w:t>
      </w:r>
      <w:proofErr w:type="spellEnd"/>
      <w:r>
        <w:t xml:space="preserve"> Heading</w:t>
      </w:r>
    </w:p>
    <w:p w:rsidR="00C2770C" w:rsidRPr="00C2770C" w:rsidRDefault="002828EB" w:rsidP="00C2770C">
      <w:pPr>
        <w:pStyle w:val="Body"/>
      </w:pPr>
      <w:r>
        <w:t xml:space="preserve">The plot above shows actual and simulated compass heading for a simulation of 3:1 soft iron distortion in X.  Each step corresponds to a movement of 10 degrees.  Error spikes at each transition are a natural result of the low pass filter incorporated into the </w:t>
      </w:r>
      <w:proofErr w:type="spellStart"/>
      <w:r>
        <w:t>eCompass</w:t>
      </w:r>
      <w:proofErr w:type="spellEnd"/>
      <w:r>
        <w:t xml:space="preserve"> algorithm.  One can easily see that the steady state error is actually in the range of +/- 1 degree for this simulation.</w:t>
      </w:r>
    </w:p>
    <w:p w:rsidR="00B002E9" w:rsidRDefault="00B002E9">
      <w:pPr>
        <w:rPr>
          <w:rFonts w:eastAsiaTheme="majorEastAsia"/>
          <w:b/>
          <w:bCs/>
          <w:color w:val="000000" w:themeColor="text1"/>
          <w:sz w:val="28"/>
          <w:szCs w:val="24"/>
        </w:rPr>
      </w:pPr>
      <w:r>
        <w:br w:type="page"/>
      </w:r>
    </w:p>
    <w:p w:rsidR="00F82BD9" w:rsidRDefault="00F82BD9" w:rsidP="001B1E24">
      <w:pPr>
        <w:pStyle w:val="Heading3"/>
      </w:pPr>
      <w:bookmarkStart w:id="1541" w:name="_Toc483482765"/>
      <w:r>
        <w:lastRenderedPageBreak/>
        <w:t>9-axis Compass Heading</w:t>
      </w:r>
      <w:bookmarkEnd w:id="1541"/>
    </w:p>
    <w:p w:rsidR="00B002E9" w:rsidRPr="00B002E9" w:rsidRDefault="00B002E9" w:rsidP="00B002E9">
      <w:r>
        <w:t>The figure below shows the results from several compass heading simulations utilizing the 9-axis Kalman filter.  The major error appears to be a random walk of magnitude +/- 2.5 degrees or less.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F82BD9" w:rsidTr="00B002E9">
        <w:trPr>
          <w:cnfStyle w:val="100000000000" w:firstRow="1" w:lastRow="0" w:firstColumn="0" w:lastColumn="0" w:oddVBand="0" w:evenVBand="0" w:oddHBand="0" w:evenHBand="0" w:firstRowFirstColumn="0" w:firstRowLastColumn="0" w:lastRowFirstColumn="0" w:lastRowLastColumn="0"/>
        </w:trPr>
        <w:tc>
          <w:tcPr>
            <w:tcW w:w="5148" w:type="dxa"/>
          </w:tcPr>
          <w:p w:rsidR="00F82BD9" w:rsidRDefault="00F82BD9" w:rsidP="00F82BD9">
            <w:pPr>
              <w:jc w:val="left"/>
            </w:pPr>
            <w:r>
              <w:rPr>
                <w:noProof/>
              </w:rPr>
              <w:drawing>
                <wp:inline distT="0" distB="0" distL="0" distR="0">
                  <wp:extent cx="2743200" cy="2757170"/>
                  <wp:effectExtent l="19050" t="0" r="0" b="0"/>
                  <wp:docPr id="1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srcRect/>
                          <a:stretch>
                            <a:fillRect/>
                          </a:stretch>
                        </pic:blipFill>
                        <pic:spPr bwMode="auto">
                          <a:xfrm>
                            <a:off x="0" y="0"/>
                            <a:ext cx="2743200" cy="2757170"/>
                          </a:xfrm>
                          <a:prstGeom prst="rect">
                            <a:avLst/>
                          </a:prstGeom>
                          <a:noFill/>
                          <a:ln w="9525">
                            <a:noFill/>
                            <a:miter lim="800000"/>
                            <a:headEnd/>
                            <a:tailEnd/>
                          </a:ln>
                        </pic:spPr>
                      </pic:pic>
                    </a:graphicData>
                  </a:graphic>
                </wp:inline>
              </w:drawing>
            </w:r>
          </w:p>
        </w:tc>
        <w:tc>
          <w:tcPr>
            <w:tcW w:w="5148" w:type="dxa"/>
          </w:tcPr>
          <w:p w:rsidR="00F82BD9" w:rsidRDefault="00F82BD9" w:rsidP="00F82BD9">
            <w:pPr>
              <w:jc w:val="left"/>
            </w:pPr>
            <w:r>
              <w:rPr>
                <w:noProof/>
              </w:rPr>
              <w:drawing>
                <wp:inline distT="0" distB="0" distL="0" distR="0">
                  <wp:extent cx="2743200" cy="271970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print"/>
                          <a:srcRect/>
                          <a:stretch>
                            <a:fillRect/>
                          </a:stretch>
                        </pic:blipFill>
                        <pic:spPr bwMode="auto">
                          <a:xfrm>
                            <a:off x="0" y="0"/>
                            <a:ext cx="2743200" cy="2719705"/>
                          </a:xfrm>
                          <a:prstGeom prst="rect">
                            <a:avLst/>
                          </a:prstGeom>
                          <a:noFill/>
                          <a:ln w="9525">
                            <a:noFill/>
                            <a:miter lim="800000"/>
                            <a:headEnd/>
                            <a:tailEnd/>
                          </a:ln>
                        </pic:spPr>
                      </pic:pic>
                    </a:graphicData>
                  </a:graphic>
                </wp:inline>
              </w:drawing>
            </w:r>
          </w:p>
        </w:tc>
      </w:tr>
      <w:tr w:rsidR="00F82BD9" w:rsidTr="00B002E9">
        <w:tc>
          <w:tcPr>
            <w:tcW w:w="5148" w:type="dxa"/>
          </w:tcPr>
          <w:p w:rsidR="00F82BD9" w:rsidRDefault="00F82BD9" w:rsidP="00F82BD9">
            <w:pPr>
              <w:jc w:val="center"/>
            </w:pPr>
            <w:r>
              <w:rPr>
                <w:noProof/>
              </w:rPr>
              <w:drawing>
                <wp:inline distT="0" distB="0" distL="0" distR="0">
                  <wp:extent cx="2743200" cy="277241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2743200" cy="2772410"/>
                          </a:xfrm>
                          <a:prstGeom prst="rect">
                            <a:avLst/>
                          </a:prstGeom>
                          <a:noFill/>
                          <a:ln w="9525">
                            <a:noFill/>
                            <a:miter lim="800000"/>
                            <a:headEnd/>
                            <a:tailEnd/>
                          </a:ln>
                        </pic:spPr>
                      </pic:pic>
                    </a:graphicData>
                  </a:graphic>
                </wp:inline>
              </w:drawing>
            </w:r>
          </w:p>
        </w:tc>
        <w:tc>
          <w:tcPr>
            <w:tcW w:w="5148" w:type="dxa"/>
          </w:tcPr>
          <w:p w:rsidR="00F82BD9" w:rsidRDefault="00F82BD9" w:rsidP="00F82BD9">
            <w:pPr>
              <w:jc w:val="center"/>
            </w:pPr>
            <w:r>
              <w:rPr>
                <w:noProof/>
              </w:rPr>
              <w:drawing>
                <wp:inline distT="0" distB="0" distL="0" distR="0">
                  <wp:extent cx="2743200" cy="278828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2743200" cy="2788285"/>
                          </a:xfrm>
                          <a:prstGeom prst="rect">
                            <a:avLst/>
                          </a:prstGeom>
                          <a:noFill/>
                          <a:ln w="9525">
                            <a:noFill/>
                            <a:miter lim="800000"/>
                            <a:headEnd/>
                            <a:tailEnd/>
                          </a:ln>
                        </pic:spPr>
                      </pic:pic>
                    </a:graphicData>
                  </a:graphic>
                </wp:inline>
              </w:drawing>
            </w:r>
          </w:p>
        </w:tc>
      </w:tr>
      <w:tr w:rsidR="00B002E9" w:rsidTr="00B002E9">
        <w:tc>
          <w:tcPr>
            <w:tcW w:w="10296" w:type="dxa"/>
            <w:gridSpan w:val="2"/>
          </w:tcPr>
          <w:p w:rsidR="00B002E9" w:rsidRDefault="00B002E9" w:rsidP="00116DE9">
            <w:pPr>
              <w:jc w:val="center"/>
              <w:rPr>
                <w:noProof/>
              </w:rPr>
            </w:pPr>
            <w:r>
              <w:rPr>
                <w:noProof/>
              </w:rPr>
              <w:t xml:space="preserve">Figure </w:t>
            </w:r>
            <w:r w:rsidR="00116DE9">
              <w:rPr>
                <w:noProof/>
              </w:rPr>
              <w:t>20</w:t>
            </w:r>
            <w:r>
              <w:rPr>
                <w:noProof/>
              </w:rPr>
              <w:t>: 9-axis Kalman Compass Simulations</w:t>
            </w:r>
          </w:p>
        </w:tc>
      </w:tr>
    </w:tbl>
    <w:p w:rsidR="00C2770C" w:rsidRPr="00C2770C" w:rsidRDefault="00C2770C" w:rsidP="00C2770C">
      <w:pPr>
        <w:pStyle w:val="Body"/>
        <w:rPr>
          <w:rFonts w:eastAsia="Arial"/>
        </w:rPr>
      </w:pPr>
    </w:p>
    <w:p w:rsidR="00D4296B" w:rsidRDefault="00D4296B" w:rsidP="00F73D8D">
      <w:pPr>
        <w:pStyle w:val="Heading2"/>
      </w:pPr>
      <w:bookmarkStart w:id="1542" w:name="Fusion_Model_Performance_Metrics"/>
      <w:bookmarkStart w:id="1543" w:name="_Toc483482766"/>
      <w:bookmarkEnd w:id="1542"/>
      <w:r>
        <w:t>Orientation Error Sensitivity to Magnetic Interference</w:t>
      </w:r>
      <w:bookmarkEnd w:id="1543"/>
      <w:r>
        <w:t xml:space="preserve"> </w:t>
      </w:r>
    </w:p>
    <w:p w:rsidR="00B0164B" w:rsidRPr="00F81555" w:rsidRDefault="00B0164B" w:rsidP="00BD398B">
      <w:pPr>
        <w:pStyle w:val="Heading3"/>
      </w:pPr>
      <w:bookmarkStart w:id="1544" w:name="_Ref465780471"/>
      <w:bookmarkStart w:id="1545" w:name="_Toc483482767"/>
      <w:r>
        <w:t>Static Device / Moving Magnet</w:t>
      </w:r>
      <w:bookmarkEnd w:id="1544"/>
      <w:bookmarkEnd w:id="1545"/>
    </w:p>
    <w:p w:rsidR="00B0164B" w:rsidRPr="00F81555" w:rsidRDefault="00B0164B">
      <w:pPr>
        <w:pStyle w:val="Heading4"/>
      </w:pPr>
      <w:r w:rsidRPr="00F81555">
        <w:t>Intent</w:t>
      </w:r>
    </w:p>
    <w:p w:rsidR="00B0164B" w:rsidRDefault="00B0164B" w:rsidP="00B0164B">
      <w:pPr>
        <w:pStyle w:val="Body"/>
      </w:pPr>
      <w:r>
        <w:t>The test response of the stationary DUT to momentary changes in the local magnetic field is used to measure the orientation magnetic immunity. Because the device is stationary, the accelerometer and gyroscope readings remain relatively constant, changing only due to sensor noise.</w:t>
      </w:r>
    </w:p>
    <w:p w:rsidR="00B0164B" w:rsidRPr="00F81555" w:rsidRDefault="00B0164B">
      <w:pPr>
        <w:pStyle w:val="Heading4"/>
      </w:pPr>
      <w:r w:rsidRPr="00F81555">
        <w:lastRenderedPageBreak/>
        <w:t>Procedure</w:t>
      </w:r>
    </w:p>
    <w:p w:rsidR="0065632E" w:rsidRPr="00A31560" w:rsidRDefault="0065632E" w:rsidP="00A31560">
      <w:r>
        <w:t>Setup as defined in “</w:t>
      </w:r>
      <w:r w:rsidR="008102D8">
        <w:t>Simulation Environment</w:t>
      </w:r>
      <w:r>
        <w:t>”.</w:t>
      </w:r>
    </w:p>
    <w:p w:rsidR="00B0164B" w:rsidRDefault="00B0164B" w:rsidP="00F746EA">
      <w:pPr>
        <w:pStyle w:val="BodyList"/>
        <w:numPr>
          <w:ilvl w:val="0"/>
          <w:numId w:val="22"/>
        </w:numPr>
      </w:pPr>
      <w:r>
        <w:t>Starting point = device stationary, fusion outputs stable</w:t>
      </w:r>
    </w:p>
    <w:p w:rsidR="00B0164B" w:rsidRDefault="00B0164B" w:rsidP="00F746EA">
      <w:pPr>
        <w:pStyle w:val="BodyList"/>
        <w:numPr>
          <w:ilvl w:val="0"/>
          <w:numId w:val="22"/>
        </w:numPr>
      </w:pPr>
      <w:r>
        <w:t>100</w:t>
      </w:r>
      <w:r>
        <w:rPr>
          <w:spacing w:val="-2"/>
        </w:rPr>
        <w:t xml:space="preserve"> </w:t>
      </w:r>
      <w:proofErr w:type="spellStart"/>
      <w:r>
        <w:t>μT</w:t>
      </w:r>
      <w:proofErr w:type="spellEnd"/>
      <w:r>
        <w:rPr>
          <w:spacing w:val="-2"/>
        </w:rPr>
        <w:t xml:space="preserve"> </w:t>
      </w:r>
      <w:r>
        <w:t>magnet</w:t>
      </w:r>
      <w:r>
        <w:rPr>
          <w:spacing w:val="-1"/>
        </w:rPr>
        <w:t xml:space="preserve"> </w:t>
      </w:r>
      <w:r>
        <w:t>moving</w:t>
      </w:r>
      <w:r>
        <w:rPr>
          <w:spacing w:val="-2"/>
        </w:rPr>
        <w:t xml:space="preserve"> </w:t>
      </w:r>
      <w:r>
        <w:t>at</w:t>
      </w:r>
      <w:r>
        <w:rPr>
          <w:spacing w:val="-2"/>
        </w:rPr>
        <w:t xml:space="preserve"> </w:t>
      </w:r>
      <w:r>
        <w:t>0.25</w:t>
      </w:r>
      <w:r>
        <w:rPr>
          <w:spacing w:val="-1"/>
        </w:rPr>
        <w:t xml:space="preserve"> </w:t>
      </w:r>
      <w:r>
        <w:t>m/s</w:t>
      </w:r>
    </w:p>
    <w:p w:rsidR="00B0164B" w:rsidRDefault="00B0164B" w:rsidP="00F746EA">
      <w:pPr>
        <w:pStyle w:val="BodyList"/>
        <w:numPr>
          <w:ilvl w:val="0"/>
          <w:numId w:val="22"/>
        </w:numPr>
      </w:pPr>
      <w:r>
        <w:t>Closest approach to magnetic sensor = 5 cm</w:t>
      </w:r>
    </w:p>
    <w:p w:rsidR="00B0164B" w:rsidRPr="00624ABB" w:rsidRDefault="0065632E" w:rsidP="00F746EA">
      <w:pPr>
        <w:pStyle w:val="BodyList"/>
        <w:numPr>
          <w:ilvl w:val="0"/>
          <w:numId w:val="22"/>
        </w:numPr>
        <w:rPr>
          <w:rFonts w:eastAsia="Times New Roman" w:hAnsi="Times New Roman" w:cs="Times New Roman"/>
          <w:szCs w:val="28"/>
        </w:rPr>
      </w:pPr>
      <w:r>
        <w:t>The magnetic field is modeled using simplified expressions for a coil-generated field.</w:t>
      </w:r>
    </w:p>
    <w:p w:rsidR="00624ABB" w:rsidRDefault="00624ABB" w:rsidP="00624ABB">
      <w:pPr>
        <w:spacing w:before="240"/>
      </w:pPr>
      <w:r>
        <w:t>The figure below illustrates two events:</w:t>
      </w:r>
    </w:p>
    <w:p w:rsidR="00624ABB" w:rsidRDefault="00624ABB" w:rsidP="00F746EA">
      <w:pPr>
        <w:pStyle w:val="ListParagraph"/>
        <w:numPr>
          <w:ilvl w:val="0"/>
          <w:numId w:val="38"/>
        </w:numPr>
        <w:spacing w:before="240"/>
      </w:pPr>
      <w:r>
        <w:t>Between time zero and one second, the DUT it rotated to 1 of 6 standard orientations.</w:t>
      </w:r>
    </w:p>
    <w:p w:rsidR="00624ABB" w:rsidRPr="00174AEF" w:rsidRDefault="00624ABB" w:rsidP="00F746EA">
      <w:pPr>
        <w:pStyle w:val="ListParagraph"/>
        <w:numPr>
          <w:ilvl w:val="0"/>
          <w:numId w:val="38"/>
        </w:numPr>
        <w:spacing w:before="240"/>
      </w:pPr>
      <w:r>
        <w:t xml:space="preserve">An external magnetic source is moved at 0.25 m/s in a line parallel to, and 5 cm above the DUT.  The interfering field is 100 </w:t>
      </w:r>
      <w:r>
        <w:sym w:font="Symbol" w:char="F06D"/>
      </w:r>
      <w:r>
        <w:t>T at the closest approach at time = 4 seconds.</w:t>
      </w:r>
    </w:p>
    <w:p w:rsidR="00624ABB" w:rsidRDefault="00624ABB" w:rsidP="00624ABB">
      <w:pPr>
        <w:spacing w:before="240"/>
        <w:jc w:val="center"/>
      </w:pPr>
      <w:r>
        <w:rPr>
          <w:noProof/>
        </w:rPr>
        <w:drawing>
          <wp:inline distT="0" distB="0" distL="0" distR="0">
            <wp:extent cx="3657600" cy="3562985"/>
            <wp:effectExtent l="19050" t="0" r="0" b="0"/>
            <wp:docPr id="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srcRect/>
                    <a:stretch>
                      <a:fillRect/>
                    </a:stretch>
                  </pic:blipFill>
                  <pic:spPr bwMode="auto">
                    <a:xfrm>
                      <a:off x="0" y="0"/>
                      <a:ext cx="3657600" cy="3562985"/>
                    </a:xfrm>
                    <a:prstGeom prst="rect">
                      <a:avLst/>
                    </a:prstGeom>
                    <a:noFill/>
                    <a:ln w="9525">
                      <a:noFill/>
                      <a:miter lim="800000"/>
                      <a:headEnd/>
                      <a:tailEnd/>
                    </a:ln>
                  </pic:spPr>
                </pic:pic>
              </a:graphicData>
            </a:graphic>
          </wp:inline>
        </w:drawing>
      </w:r>
    </w:p>
    <w:p w:rsidR="00624ABB" w:rsidRDefault="00624ABB">
      <w:pPr>
        <w:pStyle w:val="FigTitle"/>
      </w:pPr>
      <w:r>
        <w:t xml:space="preserve">Figure </w:t>
      </w:r>
      <w:r w:rsidR="00116DE9">
        <w:t>21</w:t>
      </w:r>
      <w:r>
        <w:t xml:space="preserve">: </w:t>
      </w:r>
      <w:r w:rsidR="005E2911">
        <w:t>Magnetic Fields vs Time</w:t>
      </w:r>
    </w:p>
    <w:p w:rsidR="00624ABB" w:rsidRPr="0065632E" w:rsidRDefault="00624ABB" w:rsidP="00624ABB">
      <w:pPr>
        <w:pStyle w:val="Body"/>
      </w:pPr>
    </w:p>
    <w:p w:rsidR="0065632E" w:rsidRDefault="0065632E">
      <w:pPr>
        <w:pStyle w:val="Heading4"/>
      </w:pPr>
      <w:r>
        <w:t>Results</w:t>
      </w:r>
    </w:p>
    <w:p w:rsidR="00624ABB" w:rsidRDefault="00624ABB" w:rsidP="00624ABB">
      <w:pPr>
        <w:pStyle w:val="Body"/>
      </w:pPr>
      <w:r>
        <w:t>Simulated errors resulting from the magnetic interference are:</w:t>
      </w:r>
    </w:p>
    <w:p w:rsidR="000504EF" w:rsidRDefault="00CA42C9">
      <w:pPr>
        <w:pStyle w:val="Caption"/>
        <w:pPrChange w:id="1546" w:author="Stanley Mike-RMPE01" w:date="2017-05-25T08:15:00Z">
          <w:pPr>
            <w:pStyle w:val="TableTitle"/>
          </w:pPr>
        </w:pPrChange>
      </w:pPr>
      <w:ins w:id="1547" w:author="Stanley Mike-RMPE01" w:date="2017-05-25T08:15:00Z">
        <w:r>
          <w:t xml:space="preserve">Table </w:t>
        </w:r>
        <w:r>
          <w:fldChar w:fldCharType="begin"/>
        </w:r>
        <w:r>
          <w:instrText xml:space="preserve"> SEQ Table \* ARABIC </w:instrText>
        </w:r>
        <w:r>
          <w:fldChar w:fldCharType="separate"/>
        </w:r>
      </w:ins>
      <w:ins w:id="1548" w:author="Stanley Mike-RMPE01" w:date="2017-05-27T12:25:00Z">
        <w:r w:rsidR="006C3433">
          <w:rPr>
            <w:noProof/>
          </w:rPr>
          <w:t>18</w:t>
        </w:r>
      </w:ins>
      <w:ins w:id="1549" w:author="Stanley Mike-RMPE01" w:date="2017-05-25T08:15:00Z">
        <w:r>
          <w:fldChar w:fldCharType="end"/>
        </w:r>
      </w:ins>
      <w:ins w:id="1550" w:author="Stanley Mike-RMPE01" w:date="2017-05-25T13:28:00Z">
        <w:r w:rsidR="00463750">
          <w:t>:</w:t>
        </w:r>
      </w:ins>
      <w:ins w:id="1551" w:author="Stanley Mike-RMPE01" w:date="2017-05-25T08:15:00Z">
        <w:r>
          <w:rPr>
            <w:noProof/>
          </w:rPr>
          <w:t xml:space="preserve"> </w:t>
        </w:r>
      </w:ins>
      <w:del w:id="1552" w:author="Stanley Mike-RMPE01" w:date="2017-05-25T08:15:00Z">
        <w:r w:rsidR="000504EF" w:rsidDel="00CA42C9">
          <w:delText xml:space="preserve">Table 15: </w:delText>
        </w:r>
      </w:del>
      <w:r w:rsidR="00777054">
        <w:t>Static Device / Moving Magnet Interference</w:t>
      </w:r>
    </w:p>
    <w:tbl>
      <w:tblPr>
        <w:tblStyle w:val="TableGrid"/>
        <w:tblW w:w="0" w:type="auto"/>
        <w:jc w:val="center"/>
        <w:tblLook w:val="04A0" w:firstRow="1" w:lastRow="0" w:firstColumn="1" w:lastColumn="0" w:noHBand="0" w:noVBand="1"/>
      </w:tblPr>
      <w:tblGrid>
        <w:gridCol w:w="4032"/>
        <w:gridCol w:w="4032"/>
      </w:tblGrid>
      <w:tr w:rsidR="00624ABB" w:rsidTr="00BD398B">
        <w:trPr>
          <w:cnfStyle w:val="100000000000" w:firstRow="1" w:lastRow="0" w:firstColumn="0" w:lastColumn="0" w:oddVBand="0" w:evenVBand="0" w:oddHBand="0" w:evenHBand="0" w:firstRowFirstColumn="0" w:firstRowLastColumn="0" w:lastRowFirstColumn="0" w:lastRowLastColumn="0"/>
          <w:jc w:val="center"/>
        </w:trPr>
        <w:tc>
          <w:tcPr>
            <w:tcW w:w="4032" w:type="dxa"/>
          </w:tcPr>
          <w:p w:rsidR="00624ABB" w:rsidRDefault="00624ABB" w:rsidP="00BD398B">
            <w:pPr>
              <w:pStyle w:val="Body"/>
            </w:pPr>
            <w:r>
              <w:t>Algorithm</w:t>
            </w:r>
          </w:p>
        </w:tc>
        <w:tc>
          <w:tcPr>
            <w:tcW w:w="4032" w:type="dxa"/>
          </w:tcPr>
          <w:p w:rsidR="00624ABB" w:rsidRDefault="00624ABB" w:rsidP="00BD398B">
            <w:pPr>
              <w:pStyle w:val="Body"/>
            </w:pPr>
            <w:r>
              <w:t>Error</w:t>
            </w:r>
          </w:p>
        </w:tc>
      </w:tr>
      <w:tr w:rsidR="00624ABB" w:rsidTr="00BD398B">
        <w:trPr>
          <w:jc w:val="center"/>
        </w:trPr>
        <w:tc>
          <w:tcPr>
            <w:tcW w:w="4032" w:type="dxa"/>
          </w:tcPr>
          <w:p w:rsidR="00624ABB" w:rsidRDefault="00624ABB" w:rsidP="00BD398B">
            <w:pPr>
              <w:pStyle w:val="Body"/>
              <w:jc w:val="center"/>
            </w:pPr>
            <w:r>
              <w:t xml:space="preserve">6-axis </w:t>
            </w:r>
            <w:proofErr w:type="spellStart"/>
            <w:r>
              <w:t>eCompass</w:t>
            </w:r>
            <w:proofErr w:type="spellEnd"/>
          </w:p>
        </w:tc>
        <w:tc>
          <w:tcPr>
            <w:tcW w:w="4032" w:type="dxa"/>
          </w:tcPr>
          <w:p w:rsidR="00624ABB" w:rsidRDefault="00624ABB" w:rsidP="00BD398B">
            <w:pPr>
              <w:pStyle w:val="Body"/>
              <w:jc w:val="center"/>
            </w:pPr>
            <w:r>
              <w:t>63 degrees</w:t>
            </w:r>
          </w:p>
        </w:tc>
      </w:tr>
      <w:tr w:rsidR="00624ABB" w:rsidTr="00BD398B">
        <w:trPr>
          <w:jc w:val="center"/>
        </w:trPr>
        <w:tc>
          <w:tcPr>
            <w:tcW w:w="4032" w:type="dxa"/>
          </w:tcPr>
          <w:p w:rsidR="00624ABB" w:rsidRDefault="00624ABB" w:rsidP="00BD398B">
            <w:pPr>
              <w:pStyle w:val="Body"/>
              <w:jc w:val="center"/>
            </w:pPr>
            <w:r>
              <w:t>6-axis accel/gyro Kalman Filter</w:t>
            </w:r>
          </w:p>
        </w:tc>
        <w:tc>
          <w:tcPr>
            <w:tcW w:w="4032" w:type="dxa"/>
          </w:tcPr>
          <w:p w:rsidR="00624ABB" w:rsidRDefault="00624ABB" w:rsidP="00BD398B">
            <w:pPr>
              <w:pStyle w:val="Body"/>
              <w:jc w:val="center"/>
            </w:pPr>
            <w:r>
              <w:t>Not Applicable</w:t>
            </w:r>
          </w:p>
        </w:tc>
      </w:tr>
      <w:tr w:rsidR="00624ABB" w:rsidTr="00BD398B">
        <w:trPr>
          <w:jc w:val="center"/>
        </w:trPr>
        <w:tc>
          <w:tcPr>
            <w:tcW w:w="4032" w:type="dxa"/>
          </w:tcPr>
          <w:p w:rsidR="00624ABB" w:rsidRDefault="00624ABB" w:rsidP="00BD398B">
            <w:pPr>
              <w:pStyle w:val="Body"/>
              <w:jc w:val="center"/>
            </w:pPr>
            <w:r>
              <w:t>9-axis Kalman filter</w:t>
            </w:r>
          </w:p>
        </w:tc>
        <w:tc>
          <w:tcPr>
            <w:tcW w:w="4032" w:type="dxa"/>
          </w:tcPr>
          <w:p w:rsidR="00624ABB" w:rsidRDefault="00624ABB" w:rsidP="00BD398B">
            <w:pPr>
              <w:pStyle w:val="Body"/>
              <w:jc w:val="center"/>
            </w:pPr>
            <w:r>
              <w:t>~ 0.6 degrees</w:t>
            </w:r>
          </w:p>
        </w:tc>
      </w:tr>
    </w:tbl>
    <w:p w:rsidR="00624ABB" w:rsidRPr="0065632E" w:rsidRDefault="00624ABB" w:rsidP="00624ABB"/>
    <w:p w:rsidR="00624ABB" w:rsidRPr="00624ABB" w:rsidRDefault="00624ABB" w:rsidP="00624ABB"/>
    <w:p w:rsidR="0065632E" w:rsidRDefault="0065632E" w:rsidP="0065632E">
      <w:pPr>
        <w:pStyle w:val="Body"/>
        <w:jc w:val="center"/>
      </w:pPr>
      <w:r>
        <w:rPr>
          <w:noProof/>
        </w:rPr>
        <w:drawing>
          <wp:inline distT="0" distB="0" distL="0" distR="0">
            <wp:extent cx="3657600" cy="3545840"/>
            <wp:effectExtent l="19050" t="0" r="0" b="0"/>
            <wp:docPr id="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cstate="print"/>
                    <a:srcRect/>
                    <a:stretch>
                      <a:fillRect/>
                    </a:stretch>
                  </pic:blipFill>
                  <pic:spPr bwMode="auto">
                    <a:xfrm>
                      <a:off x="0" y="0"/>
                      <a:ext cx="3657600" cy="3545840"/>
                    </a:xfrm>
                    <a:prstGeom prst="rect">
                      <a:avLst/>
                    </a:prstGeom>
                    <a:noFill/>
                    <a:ln w="9525">
                      <a:noFill/>
                      <a:miter lim="800000"/>
                      <a:headEnd/>
                      <a:tailEnd/>
                    </a:ln>
                  </pic:spPr>
                </pic:pic>
              </a:graphicData>
            </a:graphic>
          </wp:inline>
        </w:drawing>
      </w:r>
    </w:p>
    <w:p w:rsidR="0065632E" w:rsidRDefault="0065632E" w:rsidP="0065632E">
      <w:pPr>
        <w:pStyle w:val="Body"/>
        <w:jc w:val="center"/>
      </w:pPr>
      <w:r>
        <w:t xml:space="preserve">Fig </w:t>
      </w:r>
      <w:r w:rsidR="00116DE9">
        <w:t>22</w:t>
      </w:r>
      <w:r>
        <w:t>: Example Output for Static Magnetic Immunity Simulation</w:t>
      </w:r>
    </w:p>
    <w:p w:rsidR="00B0164B" w:rsidRPr="00F81555" w:rsidRDefault="00B0164B" w:rsidP="00BD398B">
      <w:pPr>
        <w:pStyle w:val="Heading3"/>
      </w:pPr>
      <w:bookmarkStart w:id="1553" w:name="Orientation_Magnetic_Immunity_(Moving_De"/>
      <w:bookmarkStart w:id="1554" w:name="_bookmark77"/>
      <w:bookmarkStart w:id="1555" w:name="_Ref465780479"/>
      <w:bookmarkStart w:id="1556" w:name="_Toc483482768"/>
      <w:bookmarkEnd w:id="1553"/>
      <w:bookmarkEnd w:id="1554"/>
      <w:r>
        <w:t>Moving Device / Static Magnetic Field</w:t>
      </w:r>
      <w:bookmarkEnd w:id="1555"/>
      <w:bookmarkEnd w:id="1556"/>
    </w:p>
    <w:p w:rsidR="00B0164B" w:rsidRPr="00F81555" w:rsidRDefault="00B0164B">
      <w:pPr>
        <w:pStyle w:val="Heading4"/>
      </w:pPr>
      <w:r w:rsidRPr="00F81555">
        <w:t>Intent</w:t>
      </w:r>
    </w:p>
    <w:p w:rsidR="00B0164B" w:rsidRDefault="00B0164B" w:rsidP="00B0164B">
      <w:pPr>
        <w:pStyle w:val="Body"/>
      </w:pPr>
      <w:r>
        <w:t>This test measures the immunity of a linearity, with no rotation, moving DUT</w:t>
      </w:r>
      <w:r w:rsidR="0065632E">
        <w:t xml:space="preserve"> relative</w:t>
      </w:r>
      <w:r>
        <w:t xml:space="preserve"> to a 100 </w:t>
      </w:r>
      <w:proofErr w:type="spellStart"/>
      <w:r>
        <w:t>μT</w:t>
      </w:r>
      <w:proofErr w:type="spellEnd"/>
      <w:r>
        <w:rPr>
          <w:spacing w:val="-1"/>
        </w:rPr>
        <w:t xml:space="preserve"> </w:t>
      </w:r>
      <w:r>
        <w:t>magnet</w:t>
      </w:r>
      <w:r>
        <w:rPr>
          <w:spacing w:val="-1"/>
        </w:rPr>
        <w:t xml:space="preserve"> </w:t>
      </w:r>
      <w:r>
        <w:t>change</w:t>
      </w:r>
      <w:r>
        <w:rPr>
          <w:spacing w:val="-1"/>
        </w:rPr>
        <w:t xml:space="preserve"> </w:t>
      </w:r>
      <w:r>
        <w:t>in the</w:t>
      </w:r>
      <w:r>
        <w:rPr>
          <w:spacing w:val="-1"/>
        </w:rPr>
        <w:t xml:space="preserve"> </w:t>
      </w:r>
      <w:r>
        <w:t>magnetic</w:t>
      </w:r>
      <w:r>
        <w:rPr>
          <w:spacing w:val="-1"/>
        </w:rPr>
        <w:t xml:space="preserve"> </w:t>
      </w:r>
      <w:r>
        <w:t>field. The</w:t>
      </w:r>
      <w:r>
        <w:rPr>
          <w:spacing w:val="-1"/>
        </w:rPr>
        <w:t xml:space="preserve"> </w:t>
      </w:r>
      <w:r>
        <w:t>outputs</w:t>
      </w:r>
      <w:r>
        <w:rPr>
          <w:spacing w:val="-1"/>
        </w:rPr>
        <w:t xml:space="preserve"> </w:t>
      </w:r>
      <w:r>
        <w:t>of</w:t>
      </w:r>
      <w:r>
        <w:rPr>
          <w:spacing w:val="-1"/>
        </w:rPr>
        <w:t xml:space="preserve"> </w:t>
      </w:r>
      <w:r>
        <w:t>all acceleration</w:t>
      </w:r>
      <w:r>
        <w:rPr>
          <w:spacing w:val="-1"/>
        </w:rPr>
        <w:t xml:space="preserve"> </w:t>
      </w:r>
      <w:r>
        <w:t>and</w:t>
      </w:r>
      <w:r>
        <w:rPr>
          <w:spacing w:val="-1"/>
        </w:rPr>
        <w:t xml:space="preserve"> </w:t>
      </w:r>
      <w:r>
        <w:t>magnetic sensors change during this test. Gyro outputs should be constant throughout, with any changes attributed to noise only.</w:t>
      </w:r>
    </w:p>
    <w:p w:rsidR="00B0164B" w:rsidRPr="00BD398B" w:rsidRDefault="00B0164B">
      <w:pPr>
        <w:pStyle w:val="Heading4"/>
      </w:pPr>
      <w:r w:rsidRPr="00BD398B">
        <w:t>Procedure</w:t>
      </w:r>
    </w:p>
    <w:p w:rsidR="00A250E4" w:rsidRPr="00A31560" w:rsidRDefault="00A250E4" w:rsidP="008102D8">
      <w:pPr>
        <w:rPr>
          <w:rFonts w:eastAsia="Arial" w:cs="Arial"/>
          <w:szCs w:val="24"/>
        </w:rPr>
      </w:pPr>
      <w:r>
        <w:t>Setup as defined in “</w:t>
      </w:r>
      <w:r w:rsidR="008102D8">
        <w:t>Simulation Environment</w:t>
      </w:r>
      <w:r>
        <w:t>”.</w:t>
      </w:r>
    </w:p>
    <w:p w:rsidR="00B0164B" w:rsidRDefault="00B0164B" w:rsidP="00F746EA">
      <w:pPr>
        <w:pStyle w:val="BodyList"/>
        <w:numPr>
          <w:ilvl w:val="0"/>
          <w:numId w:val="21"/>
        </w:numPr>
      </w:pPr>
      <w:r>
        <w:t>Starting point = device stationary, fusion outputs stable.</w:t>
      </w:r>
    </w:p>
    <w:p w:rsidR="00B0164B" w:rsidRDefault="00B0164B" w:rsidP="00F746EA">
      <w:pPr>
        <w:pStyle w:val="BodyList"/>
        <w:numPr>
          <w:ilvl w:val="0"/>
          <w:numId w:val="21"/>
        </w:numPr>
      </w:pPr>
      <w:r>
        <w:t>Use</w:t>
      </w:r>
      <w:r>
        <w:rPr>
          <w:spacing w:val="-3"/>
        </w:rPr>
        <w:t xml:space="preserve"> </w:t>
      </w:r>
      <w:r>
        <w:t>a</w:t>
      </w:r>
      <w:r>
        <w:rPr>
          <w:spacing w:val="-2"/>
        </w:rPr>
        <w:t xml:space="preserve"> </w:t>
      </w:r>
      <w:r>
        <w:t>100</w:t>
      </w:r>
      <w:r>
        <w:rPr>
          <w:spacing w:val="-3"/>
        </w:rPr>
        <w:t xml:space="preserve"> </w:t>
      </w:r>
      <w:proofErr w:type="spellStart"/>
      <w:r>
        <w:t>μT</w:t>
      </w:r>
      <w:proofErr w:type="spellEnd"/>
      <w:r>
        <w:rPr>
          <w:spacing w:val="-2"/>
        </w:rPr>
        <w:t xml:space="preserve"> </w:t>
      </w:r>
      <w:r>
        <w:t>magnet.</w:t>
      </w:r>
    </w:p>
    <w:p w:rsidR="00B0164B" w:rsidRDefault="00B0164B" w:rsidP="00F746EA">
      <w:pPr>
        <w:pStyle w:val="BodyList"/>
        <w:numPr>
          <w:ilvl w:val="0"/>
          <w:numId w:val="21"/>
        </w:numPr>
      </w:pPr>
      <w:r>
        <w:t>The DUT moves by magnet at 0.25 m/s with the closest approach to magnet = 5 cm.</w:t>
      </w:r>
    </w:p>
    <w:p w:rsidR="0065632E" w:rsidRDefault="0065632E" w:rsidP="00F746EA">
      <w:pPr>
        <w:pStyle w:val="BodyList"/>
        <w:numPr>
          <w:ilvl w:val="0"/>
          <w:numId w:val="21"/>
        </w:numPr>
        <w:rPr>
          <w:rFonts w:eastAsia="Times New Roman" w:hAnsi="Times New Roman" w:cs="Times New Roman"/>
          <w:szCs w:val="28"/>
        </w:rPr>
      </w:pPr>
      <w:r>
        <w:t>The magnetic field is modeled using simplified expressions for a coil-generated field.</w:t>
      </w:r>
    </w:p>
    <w:p w:rsidR="00B0164B" w:rsidRPr="00B0164B" w:rsidRDefault="00624ABB">
      <w:pPr>
        <w:pStyle w:val="Heading4"/>
      </w:pPr>
      <w:r>
        <w:t>Results</w:t>
      </w:r>
    </w:p>
    <w:p w:rsidR="004628DC" w:rsidRPr="003E5954" w:rsidRDefault="004628DC" w:rsidP="004628DC">
      <w:pPr>
        <w:pStyle w:val="Body"/>
        <w:spacing w:before="240"/>
      </w:pPr>
      <w:r>
        <w:t>Dynamic magnetic immunity tests, where the magnet is stationary and the DUT moves, yield results similar in magnitude to those shown for the static tests.</w:t>
      </w:r>
    </w:p>
    <w:p w:rsidR="007326AC" w:rsidRDefault="006450B3" w:rsidP="00F73D8D">
      <w:pPr>
        <w:pStyle w:val="Heading2"/>
      </w:pPr>
      <w:bookmarkStart w:id="1557" w:name="_Ref465774476"/>
      <w:bookmarkStart w:id="1558" w:name="_Toc483482769"/>
      <w:r>
        <w:lastRenderedPageBreak/>
        <w:t xml:space="preserve">Orientation </w:t>
      </w:r>
      <w:r w:rsidR="00D4296B">
        <w:t xml:space="preserve">Error </w:t>
      </w:r>
      <w:r>
        <w:t>Sensitivity to Linear Acceleration</w:t>
      </w:r>
      <w:bookmarkEnd w:id="1557"/>
      <w:bookmarkEnd w:id="1558"/>
    </w:p>
    <w:p w:rsidR="002F0B7E" w:rsidRPr="002F0B7E" w:rsidRDefault="002F0B7E" w:rsidP="002F0B7E">
      <w:pPr>
        <w:pStyle w:val="Heading3"/>
      </w:pPr>
      <w:bookmarkStart w:id="1559" w:name="_Toc483482770"/>
      <w:r>
        <w:t>Intent</w:t>
      </w:r>
      <w:bookmarkEnd w:id="1559"/>
    </w:p>
    <w:p w:rsidR="002F0B7E" w:rsidRDefault="00D4296B" w:rsidP="00D4296B">
      <w:pPr>
        <w:pStyle w:val="Body"/>
      </w:pPr>
      <w:r>
        <w:t xml:space="preserve">Depending upon the parameter, filter response to physical position and orientation changes may have a strong dependency on the actual movement being simulated.  </w:t>
      </w:r>
      <w:r w:rsidR="002F0B7E">
        <w:t>This series of tests is designed to explore those dependencies.</w:t>
      </w:r>
    </w:p>
    <w:p w:rsidR="002F0B7E" w:rsidRDefault="002F0B7E" w:rsidP="002F0B7E">
      <w:pPr>
        <w:pStyle w:val="Heading3"/>
      </w:pPr>
      <w:bookmarkStart w:id="1560" w:name="_Toc483482771"/>
      <w:r>
        <w:t>Procedure</w:t>
      </w:r>
      <w:bookmarkEnd w:id="1560"/>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D4296B" w:rsidRDefault="002F0B7E" w:rsidP="00D4296B">
      <w:pPr>
        <w:pStyle w:val="Body"/>
      </w:pPr>
      <w:r>
        <w:t>A</w:t>
      </w:r>
      <w:r w:rsidR="00D4296B">
        <w:t xml:space="preserve"> series of simulations were run with two slightly different acceleration profiles</w:t>
      </w:r>
      <w:r>
        <w:t>.  In each case,  orientation is constant and aligned to the global frame</w:t>
      </w:r>
      <w:r w:rsidR="00D4296B">
        <w:t>.  One profile uses a single cycle of a sin wave, the other uses a single cycle of a square wave.  Both had an amplitude of +/-2 g in X, 0g in both Y and Z.</w:t>
      </w:r>
      <w:r>
        <w:t xml:space="preserve">  Simulations were run with periods of 0.5, 1.0 and 5.0 seconds.</w:t>
      </w:r>
    </w:p>
    <w:p w:rsidR="00D4296B" w:rsidRDefault="00D4296B">
      <w:pPr>
        <w:pStyle w:val="FigTitle"/>
      </w:pPr>
      <w:r>
        <w:rPr>
          <w:noProof/>
        </w:rPr>
        <w:drawing>
          <wp:anchor distT="0" distB="0" distL="114300" distR="114300" simplePos="0" relativeHeight="251660288" behindDoc="0" locked="0" layoutInCell="1" allowOverlap="1">
            <wp:simplePos x="0" y="0"/>
            <wp:positionH relativeFrom="column">
              <wp:align>center</wp:align>
            </wp:positionH>
            <wp:positionV relativeFrom="line">
              <wp:align>top</wp:align>
            </wp:positionV>
            <wp:extent cx="3886200" cy="2562860"/>
            <wp:effectExtent l="19050" t="0" r="0" b="0"/>
            <wp:wrapTopAndBottom/>
            <wp:docPr id="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srcRect/>
                    <a:stretch>
                      <a:fillRect/>
                    </a:stretch>
                  </pic:blipFill>
                  <pic:spPr bwMode="auto">
                    <a:xfrm>
                      <a:off x="0" y="0"/>
                      <a:ext cx="3886200" cy="2562860"/>
                    </a:xfrm>
                    <a:prstGeom prst="rect">
                      <a:avLst/>
                    </a:prstGeom>
                    <a:noFill/>
                  </pic:spPr>
                </pic:pic>
              </a:graphicData>
            </a:graphic>
          </wp:anchor>
        </w:drawing>
      </w:r>
      <w:r>
        <w:t xml:space="preserve">Figure </w:t>
      </w:r>
      <w:r w:rsidR="00116DE9">
        <w:t>23</w:t>
      </w:r>
      <w:r>
        <w:t>: Alternate +/-2 g in X dimension stimulus sets</w:t>
      </w:r>
    </w:p>
    <w:p w:rsidR="002F0B7E" w:rsidRDefault="002F0B7E" w:rsidP="002F0B7E">
      <w:pPr>
        <w:pStyle w:val="Heading3"/>
      </w:pPr>
      <w:bookmarkStart w:id="1561" w:name="_Toc483482772"/>
      <w:r>
        <w:t>Results</w:t>
      </w:r>
      <w:bookmarkEnd w:id="1561"/>
    </w:p>
    <w:p w:rsidR="00D4296B" w:rsidRDefault="00D4296B" w:rsidP="00D4296B">
      <w:pPr>
        <w:pStyle w:val="Body"/>
      </w:pPr>
      <w:r>
        <w:t>The 9-axis filter is indeed relatively immune to orientation errors due to linear acceleration.  Visible changes for these simulations are &lt;</w:t>
      </w:r>
      <w:r w:rsidR="008F74CB">
        <w:t xml:space="preserve"> 0.1 degrees (most of the error in Figure </w:t>
      </w:r>
      <w:r w:rsidR="00986A71">
        <w:t>24</w:t>
      </w:r>
      <w:r w:rsidR="008F74CB">
        <w:t xml:space="preserve"> appears to random </w:t>
      </w:r>
      <w:r w:rsidR="00672C56">
        <w:t xml:space="preserve">offset </w:t>
      </w:r>
      <w:r w:rsidR="008F74CB">
        <w:t>drift).</w:t>
      </w:r>
    </w:p>
    <w:p w:rsidR="00C0768D" w:rsidRDefault="00C0768D" w:rsidP="00C0768D">
      <w:pPr>
        <w:pStyle w:val="Body"/>
        <w:jc w:val="center"/>
      </w:pPr>
      <w:r>
        <w:rPr>
          <w:noProof/>
        </w:rPr>
        <w:lastRenderedPageBreak/>
        <w:drawing>
          <wp:inline distT="0" distB="0" distL="0" distR="0">
            <wp:extent cx="3658870" cy="3484245"/>
            <wp:effectExtent l="19050" t="0" r="0" b="0"/>
            <wp:docPr id="1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srcRect/>
                    <a:stretch>
                      <a:fillRect/>
                    </a:stretch>
                  </pic:blipFill>
                  <pic:spPr bwMode="auto">
                    <a:xfrm>
                      <a:off x="0" y="0"/>
                      <a:ext cx="3658870" cy="3484245"/>
                    </a:xfrm>
                    <a:prstGeom prst="rect">
                      <a:avLst/>
                    </a:prstGeom>
                    <a:noFill/>
                    <a:ln w="9525">
                      <a:noFill/>
                      <a:miter lim="800000"/>
                      <a:headEnd/>
                      <a:tailEnd/>
                    </a:ln>
                  </pic:spPr>
                </pic:pic>
              </a:graphicData>
            </a:graphic>
          </wp:inline>
        </w:drawing>
      </w:r>
    </w:p>
    <w:p w:rsidR="00C0768D" w:rsidRDefault="00C0768D">
      <w:pPr>
        <w:pStyle w:val="FigTitle"/>
      </w:pPr>
      <w:r>
        <w:t xml:space="preserve">Figure </w:t>
      </w:r>
      <w:r w:rsidR="00116DE9">
        <w:t>24</w:t>
      </w:r>
      <w:r>
        <w:t>: 9-axis Kalman Orientation Error for 0.5 second period sin wave</w:t>
      </w:r>
    </w:p>
    <w:p w:rsidR="00D4296B" w:rsidRDefault="00D4296B" w:rsidP="00D4296B">
      <w:pPr>
        <w:pStyle w:val="Body"/>
      </w:pPr>
      <w:r>
        <w:t xml:space="preserve">The 6-axis accel/gyro Kalman filter however does show errors for the left </w:t>
      </w:r>
      <w:r w:rsidR="002F0B7E">
        <w:t xml:space="preserve">(sin wave) </w:t>
      </w:r>
      <w:r>
        <w:t xml:space="preserve">case, but not for the right.  For the sin wave, we have the response in orientation shown in Figure </w:t>
      </w:r>
      <w:r w:rsidR="00986A71">
        <w:t>25</w:t>
      </w:r>
      <w:r>
        <w:t xml:space="preserve">, which you will recall should be unchanging.  </w:t>
      </w:r>
    </w:p>
    <w:p w:rsidR="00D4296B" w:rsidRDefault="00D4296B" w:rsidP="00D4296B">
      <w:pPr>
        <w:pStyle w:val="Body"/>
        <w:spacing w:before="240"/>
      </w:pPr>
      <w:r>
        <w:t>You can see that the single cycle sin wave has resulted in a significant error in the orientation estimate.</w:t>
      </w:r>
    </w:p>
    <w:p w:rsidR="00D4296B" w:rsidRDefault="00D4296B" w:rsidP="00D4296B">
      <w:pPr>
        <w:pStyle w:val="Body"/>
      </w:pPr>
      <w:r>
        <w:t xml:space="preserve">Conversely, the square wave (Figure </w:t>
      </w:r>
      <w:r w:rsidR="00986A71">
        <w:t>26</w:t>
      </w:r>
      <w:r>
        <w:t>) has &lt;1 degree effect on orientation result. The theory to explain the two different sets of results is that for the square wave case, usually the value of acceleration for a given timepoint is exactly the same as the previous timepoint.  There are only 3 points in time at which there are discontinuities.  Since the Kalman filter uses extrapolation to estimate new points from old, it should be very accurate for the square wave.</w:t>
      </w:r>
    </w:p>
    <w:p w:rsidR="00D4296B" w:rsidRDefault="00D4296B" w:rsidP="00D4296B">
      <w:pPr>
        <w:pStyle w:val="Body"/>
      </w:pPr>
      <w:r>
        <w:t>For the sin wave, there are always differences from one time point to the next during the sin wave, hence there will be estimation errors.</w:t>
      </w:r>
    </w:p>
    <w:p w:rsidR="00D4296B" w:rsidRDefault="00D4296B">
      <w:pPr>
        <w:pStyle w:val="FigTitle"/>
        <w:rPr>
          <w:noProof/>
        </w:rPr>
        <w:pPrChange w:id="1562" w:author="Stanley Mike-RMPE01" w:date="2017-05-25T08:11:00Z">
          <w:pPr>
            <w:pStyle w:val="FigTitle"/>
            <w:jc w:val="left"/>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4296B" w:rsidTr="00104D55">
        <w:trPr>
          <w:cnfStyle w:val="100000000000" w:firstRow="1" w:lastRow="0" w:firstColumn="0" w:lastColumn="0" w:oddVBand="0" w:evenVBand="0" w:oddHBand="0" w:evenHBand="0" w:firstRowFirstColumn="0" w:firstRowLastColumn="0" w:lastRowFirstColumn="0" w:lastRowLastColumn="0"/>
        </w:trPr>
        <w:tc>
          <w:tcPr>
            <w:tcW w:w="10296" w:type="dxa"/>
          </w:tcPr>
          <w:p w:rsidR="00D4296B" w:rsidRDefault="00D4296B" w:rsidP="00104D55">
            <w:pPr>
              <w:pStyle w:val="Body"/>
            </w:pPr>
            <w:r w:rsidRPr="00825C20">
              <w:rPr>
                <w:noProof/>
              </w:rPr>
              <w:drawing>
                <wp:inline distT="0" distB="0" distL="0" distR="0">
                  <wp:extent cx="3657600" cy="3526064"/>
                  <wp:effectExtent l="19050" t="0" r="0" b="0"/>
                  <wp:docPr id="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srcRect/>
                          <a:stretch>
                            <a:fillRect/>
                          </a:stretch>
                        </pic:blipFill>
                        <pic:spPr bwMode="auto">
                          <a:xfrm>
                            <a:off x="0" y="0"/>
                            <a:ext cx="3657600" cy="3526064"/>
                          </a:xfrm>
                          <a:prstGeom prst="rect">
                            <a:avLst/>
                          </a:prstGeom>
                          <a:noFill/>
                          <a:ln w="9525">
                            <a:noFill/>
                            <a:miter lim="800000"/>
                            <a:headEnd/>
                            <a:tailEnd/>
                          </a:ln>
                        </pic:spPr>
                      </pic:pic>
                    </a:graphicData>
                  </a:graphic>
                </wp:inline>
              </w:drawing>
            </w:r>
          </w:p>
        </w:tc>
      </w:tr>
      <w:tr w:rsidR="00D4296B" w:rsidTr="00104D55">
        <w:tc>
          <w:tcPr>
            <w:tcW w:w="10296" w:type="dxa"/>
          </w:tcPr>
          <w:p w:rsidR="00D4296B" w:rsidRDefault="00D4296B">
            <w:pPr>
              <w:pStyle w:val="FigTitle"/>
            </w:pPr>
            <w:r>
              <w:t xml:space="preserve">Figure </w:t>
            </w:r>
            <w:r w:rsidR="00116DE9">
              <w:t>25</w:t>
            </w:r>
            <w:r>
              <w:t>: 6-axis Accel/Gyro Kalman Filter Orientation Response to Single Cycle X Acceleration Sin Wave</w:t>
            </w:r>
          </w:p>
        </w:tc>
      </w:tr>
    </w:tbl>
    <w:p w:rsidR="00D4296B" w:rsidRDefault="00D4296B" w:rsidP="00D4296B">
      <w:pPr>
        <w:pStyle w:val="Body"/>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6"/>
      </w:tblGrid>
      <w:tr w:rsidR="00D4296B" w:rsidTr="00104D55">
        <w:trPr>
          <w:cnfStyle w:val="100000000000" w:firstRow="1" w:lastRow="0" w:firstColumn="0" w:lastColumn="0" w:oddVBand="0" w:evenVBand="0" w:oddHBand="0" w:evenHBand="0" w:firstRowFirstColumn="0" w:firstRowLastColumn="0" w:lastRowFirstColumn="0" w:lastRowLastColumn="0"/>
        </w:trPr>
        <w:tc>
          <w:tcPr>
            <w:tcW w:w="10296" w:type="dxa"/>
          </w:tcPr>
          <w:p w:rsidR="00D4296B" w:rsidRDefault="00D4296B" w:rsidP="00104D55">
            <w:pPr>
              <w:pStyle w:val="Body"/>
            </w:pPr>
            <w:r>
              <w:rPr>
                <w:noProof/>
              </w:rPr>
              <w:drawing>
                <wp:inline distT="0" distB="0" distL="0" distR="0">
                  <wp:extent cx="3657600" cy="3470681"/>
                  <wp:effectExtent l="19050" t="0" r="0" b="0"/>
                  <wp:docPr id="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srcRect/>
                          <a:stretch>
                            <a:fillRect/>
                          </a:stretch>
                        </pic:blipFill>
                        <pic:spPr bwMode="auto">
                          <a:xfrm>
                            <a:off x="0" y="0"/>
                            <a:ext cx="3657600" cy="3470681"/>
                          </a:xfrm>
                          <a:prstGeom prst="rect">
                            <a:avLst/>
                          </a:prstGeom>
                          <a:noFill/>
                          <a:ln w="9525">
                            <a:noFill/>
                            <a:miter lim="800000"/>
                            <a:headEnd/>
                            <a:tailEnd/>
                          </a:ln>
                        </pic:spPr>
                      </pic:pic>
                    </a:graphicData>
                  </a:graphic>
                </wp:inline>
              </w:drawing>
            </w:r>
          </w:p>
        </w:tc>
      </w:tr>
      <w:tr w:rsidR="00D4296B" w:rsidTr="00104D55">
        <w:tc>
          <w:tcPr>
            <w:tcW w:w="10296" w:type="dxa"/>
          </w:tcPr>
          <w:p w:rsidR="00D4296B" w:rsidRDefault="00D4296B">
            <w:pPr>
              <w:pStyle w:val="FigTitle"/>
            </w:pPr>
            <w:r>
              <w:lastRenderedPageBreak/>
              <w:t xml:space="preserve">Figure </w:t>
            </w:r>
            <w:r w:rsidR="00116DE9">
              <w:t>26</w:t>
            </w:r>
            <w:r>
              <w:t>: 6-axis Accel/Gyro Kalman Filter Orientation Response to Single Cycle X Acceleration Square Wave</w:t>
            </w:r>
          </w:p>
        </w:tc>
      </w:tr>
    </w:tbl>
    <w:p w:rsidR="00D4296B" w:rsidRDefault="00D4296B" w:rsidP="00D4296B">
      <w:pPr>
        <w:pStyle w:val="Body"/>
        <w:spacing w:before="240"/>
      </w:pPr>
      <w:r>
        <w:t>Relative frequency can also have an effect.  We simulated three different sin wave periods: 0.5, 1.0 and 5.0 seconds.  The maximum orientation error seen for each is shown in the table below.</w:t>
      </w:r>
    </w:p>
    <w:p w:rsidR="00D4296B" w:rsidRDefault="00CA42C9">
      <w:pPr>
        <w:pStyle w:val="Caption"/>
        <w:pPrChange w:id="1563" w:author="Stanley Mike-RMPE01" w:date="2017-05-25T08:16:00Z">
          <w:pPr>
            <w:pStyle w:val="TableTitle"/>
          </w:pPr>
        </w:pPrChange>
      </w:pPr>
      <w:ins w:id="1564" w:author="Stanley Mike-RMPE01" w:date="2017-05-25T08:15:00Z">
        <w:r>
          <w:t xml:space="preserve">Table </w:t>
        </w:r>
        <w:r>
          <w:fldChar w:fldCharType="begin"/>
        </w:r>
        <w:r>
          <w:instrText xml:space="preserve"> SEQ Table \* ARABIC </w:instrText>
        </w:r>
        <w:r>
          <w:fldChar w:fldCharType="separate"/>
        </w:r>
      </w:ins>
      <w:ins w:id="1565" w:author="Stanley Mike-RMPE01" w:date="2017-05-27T12:25:00Z">
        <w:r w:rsidR="006C3433">
          <w:rPr>
            <w:noProof/>
          </w:rPr>
          <w:t>19</w:t>
        </w:r>
      </w:ins>
      <w:ins w:id="1566" w:author="Stanley Mike-RMPE01" w:date="2017-05-25T08:15:00Z">
        <w:r>
          <w:fldChar w:fldCharType="end"/>
        </w:r>
      </w:ins>
      <w:ins w:id="1567" w:author="Stanley Mike-RMPE01" w:date="2017-05-25T13:28:00Z">
        <w:r w:rsidR="00463750">
          <w:t>:</w:t>
        </w:r>
      </w:ins>
      <w:ins w:id="1568" w:author="Stanley Mike-RMPE01" w:date="2017-05-25T08:15:00Z">
        <w:r>
          <w:rPr>
            <w:noProof/>
          </w:rPr>
          <w:t xml:space="preserve"> </w:t>
        </w:r>
      </w:ins>
      <w:del w:id="1569" w:author="Stanley Mike-RMPE01" w:date="2017-05-25T08:16:00Z">
        <w:r w:rsidR="00D4296B" w:rsidDel="00CA42C9">
          <w:delText xml:space="preserve">Table </w:delText>
        </w:r>
        <w:r w:rsidR="000504EF" w:rsidDel="00CA42C9">
          <w:delText>16</w:delText>
        </w:r>
        <w:r w:rsidR="00D4296B" w:rsidDel="00CA42C9">
          <w:delText xml:space="preserve">: </w:delText>
        </w:r>
      </w:del>
      <w:r w:rsidR="00D4296B">
        <w:t>Maximum 6-axis Kalman Orientation Errors as a function of +/-2 g sin wave</w:t>
      </w:r>
    </w:p>
    <w:tbl>
      <w:tblPr>
        <w:tblStyle w:val="TableGrid"/>
        <w:tblW w:w="0" w:type="auto"/>
        <w:jc w:val="center"/>
        <w:tblLook w:val="04A0" w:firstRow="1" w:lastRow="0" w:firstColumn="1" w:lastColumn="0" w:noHBand="0" w:noVBand="1"/>
      </w:tblPr>
      <w:tblGrid>
        <w:gridCol w:w="2304"/>
        <w:gridCol w:w="3168"/>
      </w:tblGrid>
      <w:tr w:rsidR="00D4296B" w:rsidTr="00104D55">
        <w:trPr>
          <w:cnfStyle w:val="100000000000" w:firstRow="1" w:lastRow="0" w:firstColumn="0" w:lastColumn="0" w:oddVBand="0" w:evenVBand="0" w:oddHBand="0" w:evenHBand="0" w:firstRowFirstColumn="0" w:firstRowLastColumn="0" w:lastRowFirstColumn="0" w:lastRowLastColumn="0"/>
          <w:jc w:val="center"/>
        </w:trPr>
        <w:tc>
          <w:tcPr>
            <w:tcW w:w="2304" w:type="dxa"/>
          </w:tcPr>
          <w:p w:rsidR="00D4296B" w:rsidRPr="006B0516" w:rsidRDefault="00D4296B" w:rsidP="00104D55">
            <w:pPr>
              <w:pStyle w:val="Body"/>
            </w:pPr>
            <w:r w:rsidRPr="006B0516">
              <w:t>Sin Wave Period</w:t>
            </w:r>
          </w:p>
        </w:tc>
        <w:tc>
          <w:tcPr>
            <w:tcW w:w="3168" w:type="dxa"/>
          </w:tcPr>
          <w:p w:rsidR="00D4296B" w:rsidRPr="006B0516" w:rsidRDefault="00D4296B" w:rsidP="00104D55">
            <w:pPr>
              <w:pStyle w:val="Body"/>
            </w:pPr>
            <w:r w:rsidRPr="006B0516">
              <w:t>Maximum Orientation Error</w:t>
            </w:r>
          </w:p>
        </w:tc>
      </w:tr>
      <w:tr w:rsidR="00D4296B" w:rsidTr="00104D55">
        <w:trPr>
          <w:cantSplit w:val="0"/>
          <w:jc w:val="center"/>
        </w:trPr>
        <w:tc>
          <w:tcPr>
            <w:tcW w:w="2304" w:type="dxa"/>
          </w:tcPr>
          <w:p w:rsidR="00D4296B" w:rsidRDefault="00D4296B" w:rsidP="00104D55">
            <w:pPr>
              <w:pStyle w:val="Body"/>
              <w:jc w:val="center"/>
            </w:pPr>
            <w:r>
              <w:t>0.5 seconds</w:t>
            </w:r>
          </w:p>
        </w:tc>
        <w:tc>
          <w:tcPr>
            <w:tcW w:w="3168" w:type="dxa"/>
          </w:tcPr>
          <w:p w:rsidR="00D4296B" w:rsidRDefault="00D4296B" w:rsidP="00104D55">
            <w:pPr>
              <w:pStyle w:val="Body"/>
              <w:jc w:val="center"/>
            </w:pPr>
            <w:r>
              <w:t>34.5 degrees</w:t>
            </w:r>
          </w:p>
        </w:tc>
      </w:tr>
      <w:tr w:rsidR="00D4296B" w:rsidTr="00104D55">
        <w:trPr>
          <w:cantSplit w:val="0"/>
          <w:jc w:val="center"/>
        </w:trPr>
        <w:tc>
          <w:tcPr>
            <w:tcW w:w="2304" w:type="dxa"/>
          </w:tcPr>
          <w:p w:rsidR="00D4296B" w:rsidRDefault="00D4296B" w:rsidP="00104D55">
            <w:pPr>
              <w:pStyle w:val="Body"/>
              <w:jc w:val="center"/>
            </w:pPr>
            <w:r>
              <w:t>1.0 seconds</w:t>
            </w:r>
          </w:p>
        </w:tc>
        <w:tc>
          <w:tcPr>
            <w:tcW w:w="3168" w:type="dxa"/>
          </w:tcPr>
          <w:p w:rsidR="00D4296B" w:rsidRDefault="00D4296B" w:rsidP="00104D55">
            <w:pPr>
              <w:pStyle w:val="Body"/>
              <w:jc w:val="center"/>
            </w:pPr>
            <w:r>
              <w:t>22.2 degrees</w:t>
            </w:r>
          </w:p>
        </w:tc>
      </w:tr>
      <w:tr w:rsidR="00D4296B" w:rsidTr="00104D55">
        <w:trPr>
          <w:cantSplit w:val="0"/>
          <w:jc w:val="center"/>
        </w:trPr>
        <w:tc>
          <w:tcPr>
            <w:tcW w:w="2304" w:type="dxa"/>
          </w:tcPr>
          <w:p w:rsidR="00D4296B" w:rsidRDefault="00D4296B" w:rsidP="00104D55">
            <w:pPr>
              <w:pStyle w:val="Body"/>
              <w:jc w:val="center"/>
            </w:pPr>
            <w:r>
              <w:t>5.0 seconds</w:t>
            </w:r>
          </w:p>
        </w:tc>
        <w:tc>
          <w:tcPr>
            <w:tcW w:w="3168" w:type="dxa"/>
          </w:tcPr>
          <w:p w:rsidR="00D4296B" w:rsidRDefault="00D4296B" w:rsidP="00104D55">
            <w:pPr>
              <w:pStyle w:val="Body"/>
              <w:jc w:val="center"/>
            </w:pPr>
            <w:r>
              <w:t>12.8 degrees</w:t>
            </w:r>
          </w:p>
        </w:tc>
      </w:tr>
    </w:tbl>
    <w:p w:rsidR="006450B3" w:rsidRDefault="006450B3" w:rsidP="00F73D8D">
      <w:pPr>
        <w:pStyle w:val="Heading2"/>
      </w:pPr>
      <w:bookmarkStart w:id="1570" w:name="_Ref465780442"/>
      <w:bookmarkStart w:id="1571" w:name="_Toc483482773"/>
      <w:r>
        <w:t>Errors in Linear Acceleration Estimates</w:t>
      </w:r>
      <w:bookmarkEnd w:id="1570"/>
      <w:bookmarkEnd w:id="1571"/>
    </w:p>
    <w:p w:rsidR="009C4D0D" w:rsidRDefault="009C4D0D" w:rsidP="009C4D0D">
      <w:pPr>
        <w:pStyle w:val="Heading3"/>
      </w:pPr>
      <w:bookmarkStart w:id="1572" w:name="_Toc483482774"/>
      <w:r>
        <w:t>Intent</w:t>
      </w:r>
      <w:bookmarkEnd w:id="1572"/>
    </w:p>
    <w:p w:rsidR="009C4D0D" w:rsidRDefault="004A071A" w:rsidP="004A071A">
      <w:r>
        <w:t>Linear acceleration is computed by translating measured gravity</w:t>
      </w:r>
      <w:r w:rsidR="0003194B">
        <w:t>-acceleration (assuming NED frame of reference)</w:t>
      </w:r>
      <w:r>
        <w:t xml:space="preserve"> from the sensor frame to the global frame, and then subtracting the gravity component.  Thus, any error in the orientation estimate directly affect the linear acceleration estimate. </w:t>
      </w:r>
    </w:p>
    <w:p w:rsidR="009C4D0D" w:rsidRDefault="009C4D0D" w:rsidP="009C4D0D">
      <w:pPr>
        <w:pStyle w:val="Heading3"/>
      </w:pPr>
      <w:bookmarkStart w:id="1573" w:name="_Toc483482775"/>
      <w:r>
        <w:t>Procedure</w:t>
      </w:r>
      <w:bookmarkEnd w:id="1573"/>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9C4D0D" w:rsidRDefault="009C4D0D" w:rsidP="004A071A">
      <w:r>
        <w:t>The same simulation used for orientation sensitivity to linear acceleration is used here.</w:t>
      </w:r>
    </w:p>
    <w:p w:rsidR="009C4D0D" w:rsidRDefault="009C4D0D" w:rsidP="009C4D0D">
      <w:pPr>
        <w:pStyle w:val="Heading3"/>
      </w:pPr>
      <w:bookmarkStart w:id="1574" w:name="_Toc483482776"/>
      <w:r>
        <w:t>Results</w:t>
      </w:r>
      <w:bookmarkEnd w:id="1574"/>
    </w:p>
    <w:p w:rsidR="004A071A" w:rsidRPr="004A071A" w:rsidRDefault="004A071A" w:rsidP="004A071A">
      <w:r>
        <w:t xml:space="preserve">The two figures below represent the horizontal and vertical components of acceleration for the same simulation shown in Figure </w:t>
      </w:r>
      <w:r w:rsidR="00986A71">
        <w:t>23</w:t>
      </w:r>
      <w:r>
        <w:t>.</w:t>
      </w:r>
    </w:p>
    <w:p w:rsidR="00104D55" w:rsidRDefault="00104D55" w:rsidP="00104D55">
      <w:pPr>
        <w:pStyle w:val="FigAnchor"/>
      </w:pPr>
      <w:r>
        <w:rPr>
          <w:noProof/>
        </w:rPr>
        <w:lastRenderedPageBreak/>
        <w:drawing>
          <wp:inline distT="0" distB="0" distL="0" distR="0">
            <wp:extent cx="3657600" cy="1702416"/>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srcRect/>
                    <a:stretch>
                      <a:fillRect/>
                    </a:stretch>
                  </pic:blipFill>
                  <pic:spPr bwMode="auto">
                    <a:xfrm>
                      <a:off x="0" y="0"/>
                      <a:ext cx="3657600" cy="1702416"/>
                    </a:xfrm>
                    <a:prstGeom prst="rect">
                      <a:avLst/>
                    </a:prstGeom>
                    <a:noFill/>
                    <a:ln w="9525">
                      <a:noFill/>
                      <a:miter lim="800000"/>
                      <a:headEnd/>
                      <a:tailEnd/>
                    </a:ln>
                  </pic:spPr>
                </pic:pic>
              </a:graphicData>
            </a:graphic>
          </wp:inline>
        </w:drawing>
      </w:r>
      <w:bookmarkStart w:id="1575" w:name="_bookmark49"/>
      <w:bookmarkEnd w:id="1575"/>
    </w:p>
    <w:p w:rsidR="00D4296B" w:rsidRPr="00FC7B68" w:rsidRDefault="00D4296B">
      <w:pPr>
        <w:pStyle w:val="FigTitle"/>
      </w:pPr>
      <w:r w:rsidRPr="00FC7B68">
        <w:t xml:space="preserve">Figure </w:t>
      </w:r>
      <w:r w:rsidR="00116DE9">
        <w:t>27</w:t>
      </w:r>
      <w:r w:rsidRPr="00FC7B68">
        <w:t xml:space="preserve"> </w:t>
      </w:r>
      <w:r w:rsidR="004A071A">
        <w:t>: 6-axis Kalman Horizontal Acceleration Response to Single Cycle X Acceleration Sin Wave</w:t>
      </w:r>
    </w:p>
    <w:p w:rsidR="00D4296B" w:rsidRDefault="00104D55" w:rsidP="00D4296B">
      <w:pPr>
        <w:pStyle w:val="FigAnchor"/>
        <w:rPr>
          <w:rFonts w:eastAsia="Arial"/>
        </w:rPr>
      </w:pPr>
      <w:r>
        <w:rPr>
          <w:noProof/>
        </w:rPr>
        <w:drawing>
          <wp:inline distT="0" distB="0" distL="0" distR="0">
            <wp:extent cx="4572000" cy="2083435"/>
            <wp:effectExtent l="19050" t="0" r="0" b="0"/>
            <wp:docPr id="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srcRect/>
                    <a:stretch>
                      <a:fillRect/>
                    </a:stretch>
                  </pic:blipFill>
                  <pic:spPr bwMode="auto">
                    <a:xfrm>
                      <a:off x="0" y="0"/>
                      <a:ext cx="4572000" cy="2083435"/>
                    </a:xfrm>
                    <a:prstGeom prst="rect">
                      <a:avLst/>
                    </a:prstGeom>
                    <a:noFill/>
                    <a:ln w="9525">
                      <a:noFill/>
                      <a:miter lim="800000"/>
                      <a:headEnd/>
                      <a:tailEnd/>
                    </a:ln>
                  </pic:spPr>
                </pic:pic>
              </a:graphicData>
            </a:graphic>
          </wp:inline>
        </w:drawing>
      </w:r>
    </w:p>
    <w:p w:rsidR="00D4296B" w:rsidRPr="00FC7B68" w:rsidRDefault="00D4296B">
      <w:pPr>
        <w:pStyle w:val="FigTitle"/>
      </w:pPr>
      <w:r w:rsidRPr="00FC7B68">
        <w:t xml:space="preserve">Figure </w:t>
      </w:r>
      <w:r w:rsidR="00116DE9">
        <w:t>28</w:t>
      </w:r>
      <w:ins w:id="1576" w:author="Stanley Mike-RMPE01" w:date="2017-05-25T13:35:00Z">
        <w:r w:rsidR="00017B3E">
          <w:t>:</w:t>
        </w:r>
      </w:ins>
      <w:del w:id="1577" w:author="Stanley Mike-RMPE01" w:date="2017-05-25T13:35:00Z">
        <w:r w:rsidRPr="00FC7B68" w:rsidDel="00017B3E">
          <w:delText>.</w:delText>
        </w:r>
      </w:del>
      <w:r w:rsidRPr="00FC7B68">
        <w:t xml:space="preserve"> </w:t>
      </w:r>
      <w:r w:rsidR="004A071A">
        <w:t>6-axis Kalman Vertical Acceleration Response to Single Cycle X Acceleration Sin Wave</w:t>
      </w:r>
    </w:p>
    <w:p w:rsidR="004A071A" w:rsidRDefault="004A071A" w:rsidP="004A071A">
      <w:pPr>
        <w:pStyle w:val="Body"/>
        <w:rPr>
          <w:ins w:id="1578" w:author="Stanley Mike-RMPE01" w:date="2017-05-25T08:16:00Z"/>
        </w:rPr>
      </w:pPr>
      <w:r>
        <w:t xml:space="preserve">Expanding Table </w:t>
      </w:r>
      <w:r w:rsidR="00986A71">
        <w:t>16</w:t>
      </w:r>
      <w:r>
        <w:t xml:space="preserve"> to include acceleration estimate errors, we</w:t>
      </w:r>
      <w:r w:rsidR="0003194B">
        <w:t xml:space="preserve"> see the direct correlation between orientation errors and errors in computed acceleration.</w:t>
      </w:r>
    </w:p>
    <w:p w:rsidR="00CA42C9" w:rsidDel="00CA42C9" w:rsidRDefault="00CA42C9">
      <w:pPr>
        <w:pStyle w:val="Caption"/>
        <w:rPr>
          <w:del w:id="1579" w:author="Stanley Mike-RMPE01" w:date="2017-05-25T08:16:00Z"/>
        </w:rPr>
        <w:pPrChange w:id="1580" w:author="Stanley Mike-RMPE01" w:date="2017-05-25T08:16:00Z">
          <w:pPr>
            <w:pStyle w:val="Body"/>
          </w:pPr>
        </w:pPrChange>
      </w:pPr>
      <w:ins w:id="1581" w:author="Stanley Mike-RMPE01" w:date="2017-05-25T08:16:00Z">
        <w:r>
          <w:t xml:space="preserve">Table </w:t>
        </w:r>
        <w:r>
          <w:fldChar w:fldCharType="begin"/>
        </w:r>
        <w:r>
          <w:instrText xml:space="preserve"> SEQ Table \* ARABIC </w:instrText>
        </w:r>
        <w:r>
          <w:fldChar w:fldCharType="separate"/>
        </w:r>
      </w:ins>
      <w:ins w:id="1582" w:author="Stanley Mike-RMPE01" w:date="2017-05-27T12:25:00Z">
        <w:r w:rsidR="006C3433">
          <w:rPr>
            <w:noProof/>
          </w:rPr>
          <w:t>20</w:t>
        </w:r>
      </w:ins>
      <w:ins w:id="1583" w:author="Stanley Mike-RMPE01" w:date="2017-05-25T08:16:00Z">
        <w:r>
          <w:fldChar w:fldCharType="end"/>
        </w:r>
      </w:ins>
      <w:ins w:id="1584" w:author="Stanley Mike-RMPE01" w:date="2017-05-25T13:29:00Z">
        <w:r w:rsidR="00463750">
          <w:t>:</w:t>
        </w:r>
      </w:ins>
      <w:ins w:id="1585" w:author="Stanley Mike-RMPE01" w:date="2017-05-25T08:16:00Z">
        <w:r>
          <w:rPr>
            <w:noProof/>
          </w:rPr>
          <w:t xml:space="preserve"> </w:t>
        </w:r>
      </w:ins>
    </w:p>
    <w:p w:rsidR="004A071A" w:rsidRDefault="004A071A">
      <w:pPr>
        <w:pStyle w:val="Caption"/>
        <w:pPrChange w:id="1586" w:author="Stanley Mike-RMPE01" w:date="2017-05-25T08:16:00Z">
          <w:pPr>
            <w:pStyle w:val="TableTitle"/>
          </w:pPr>
        </w:pPrChange>
      </w:pPr>
      <w:del w:id="1587" w:author="Stanley Mike-RMPE01" w:date="2017-05-25T08:16:00Z">
        <w:r w:rsidDel="00CA42C9">
          <w:delText xml:space="preserve">Table </w:delText>
        </w:r>
        <w:r w:rsidR="000504EF" w:rsidDel="00CA42C9">
          <w:delText>17</w:delText>
        </w:r>
        <w:r w:rsidDel="00CA42C9">
          <w:delText xml:space="preserve">: </w:delText>
        </w:r>
      </w:del>
      <w:r>
        <w:t>Maximum 6-axis Kalman Orientation Errors as a function of +/-2 g sin wave</w:t>
      </w:r>
    </w:p>
    <w:tbl>
      <w:tblPr>
        <w:tblStyle w:val="TableGrid"/>
        <w:tblW w:w="0" w:type="auto"/>
        <w:jc w:val="center"/>
        <w:tblLook w:val="04A0" w:firstRow="1" w:lastRow="0" w:firstColumn="1" w:lastColumn="0" w:noHBand="0" w:noVBand="1"/>
      </w:tblPr>
      <w:tblGrid>
        <w:gridCol w:w="2092"/>
        <w:gridCol w:w="2160"/>
        <w:gridCol w:w="2674"/>
        <w:gridCol w:w="2674"/>
      </w:tblGrid>
      <w:tr w:rsidR="004A071A" w:rsidTr="004A071A">
        <w:trPr>
          <w:cnfStyle w:val="100000000000" w:firstRow="1" w:lastRow="0" w:firstColumn="0" w:lastColumn="0" w:oddVBand="0" w:evenVBand="0" w:oddHBand="0" w:evenHBand="0" w:firstRowFirstColumn="0" w:firstRowLastColumn="0" w:lastRowFirstColumn="0" w:lastRowLastColumn="0"/>
          <w:jc w:val="center"/>
        </w:trPr>
        <w:tc>
          <w:tcPr>
            <w:tcW w:w="2092" w:type="dxa"/>
          </w:tcPr>
          <w:p w:rsidR="004A071A" w:rsidRPr="006B0516" w:rsidRDefault="004A071A" w:rsidP="004556B3">
            <w:pPr>
              <w:pStyle w:val="Body"/>
            </w:pPr>
            <w:r w:rsidRPr="006B0516">
              <w:t>Sin Wave Period</w:t>
            </w:r>
          </w:p>
        </w:tc>
        <w:tc>
          <w:tcPr>
            <w:tcW w:w="2160" w:type="dxa"/>
          </w:tcPr>
          <w:p w:rsidR="004A071A" w:rsidRPr="006B0516" w:rsidRDefault="004A071A" w:rsidP="004556B3">
            <w:pPr>
              <w:pStyle w:val="Body"/>
            </w:pPr>
            <w:r w:rsidRPr="006B0516">
              <w:t>Maximum Orientation Error</w:t>
            </w:r>
          </w:p>
        </w:tc>
        <w:tc>
          <w:tcPr>
            <w:tcW w:w="2674" w:type="dxa"/>
          </w:tcPr>
          <w:p w:rsidR="004A071A" w:rsidRPr="006B0516" w:rsidRDefault="004A071A" w:rsidP="004556B3">
            <w:pPr>
              <w:pStyle w:val="Body"/>
            </w:pPr>
            <w:r>
              <w:t>Acceleration Error in the Horizontal Direction</w:t>
            </w:r>
          </w:p>
        </w:tc>
        <w:tc>
          <w:tcPr>
            <w:tcW w:w="2674" w:type="dxa"/>
          </w:tcPr>
          <w:p w:rsidR="004A071A" w:rsidRPr="006B0516" w:rsidRDefault="004A071A" w:rsidP="004556B3">
            <w:pPr>
              <w:pStyle w:val="Body"/>
            </w:pPr>
            <w:r>
              <w:t>Acceleration Error in the Vertical Direction</w:t>
            </w:r>
          </w:p>
        </w:tc>
      </w:tr>
      <w:tr w:rsidR="004A071A" w:rsidTr="004A071A">
        <w:trPr>
          <w:cantSplit w:val="0"/>
          <w:jc w:val="center"/>
        </w:trPr>
        <w:tc>
          <w:tcPr>
            <w:tcW w:w="2092" w:type="dxa"/>
          </w:tcPr>
          <w:p w:rsidR="004A071A" w:rsidRDefault="004A071A" w:rsidP="004556B3">
            <w:pPr>
              <w:pStyle w:val="Body"/>
              <w:jc w:val="center"/>
            </w:pPr>
            <w:r>
              <w:t>0.5 seconds</w:t>
            </w:r>
          </w:p>
        </w:tc>
        <w:tc>
          <w:tcPr>
            <w:tcW w:w="2160" w:type="dxa"/>
          </w:tcPr>
          <w:p w:rsidR="004A071A" w:rsidRDefault="004A071A" w:rsidP="004556B3">
            <w:pPr>
              <w:pStyle w:val="Body"/>
              <w:jc w:val="center"/>
            </w:pPr>
            <w:r>
              <w:t>34.5 degrees</w:t>
            </w:r>
          </w:p>
        </w:tc>
        <w:tc>
          <w:tcPr>
            <w:tcW w:w="2674" w:type="dxa"/>
          </w:tcPr>
          <w:p w:rsidR="004A071A" w:rsidRDefault="004A071A" w:rsidP="004A071A">
            <w:pPr>
              <w:pStyle w:val="Body"/>
              <w:jc w:val="center"/>
            </w:pPr>
            <w:r>
              <w:t>0.92 g</w:t>
            </w:r>
          </w:p>
        </w:tc>
        <w:tc>
          <w:tcPr>
            <w:tcW w:w="2674" w:type="dxa"/>
          </w:tcPr>
          <w:p w:rsidR="004A071A" w:rsidRDefault="004A071A" w:rsidP="004A071A">
            <w:pPr>
              <w:pStyle w:val="Body"/>
              <w:jc w:val="center"/>
            </w:pPr>
            <w:r>
              <w:t>0.96 g</w:t>
            </w:r>
          </w:p>
        </w:tc>
      </w:tr>
      <w:tr w:rsidR="004A071A" w:rsidTr="004A071A">
        <w:trPr>
          <w:cantSplit w:val="0"/>
          <w:jc w:val="center"/>
        </w:trPr>
        <w:tc>
          <w:tcPr>
            <w:tcW w:w="2092" w:type="dxa"/>
          </w:tcPr>
          <w:p w:rsidR="004A071A" w:rsidRDefault="004A071A" w:rsidP="004556B3">
            <w:pPr>
              <w:pStyle w:val="Body"/>
              <w:jc w:val="center"/>
            </w:pPr>
            <w:r>
              <w:t>1.0 seconds</w:t>
            </w:r>
          </w:p>
        </w:tc>
        <w:tc>
          <w:tcPr>
            <w:tcW w:w="2160" w:type="dxa"/>
          </w:tcPr>
          <w:p w:rsidR="004A071A" w:rsidRDefault="004A071A" w:rsidP="004556B3">
            <w:pPr>
              <w:pStyle w:val="Body"/>
              <w:jc w:val="center"/>
            </w:pPr>
            <w:r>
              <w:t>22.2 degrees</w:t>
            </w:r>
          </w:p>
        </w:tc>
        <w:tc>
          <w:tcPr>
            <w:tcW w:w="2674" w:type="dxa"/>
          </w:tcPr>
          <w:p w:rsidR="004A071A" w:rsidRDefault="004A071A" w:rsidP="004A071A">
            <w:pPr>
              <w:pStyle w:val="Body"/>
              <w:jc w:val="center"/>
            </w:pPr>
            <w:r>
              <w:t>0.53 g</w:t>
            </w:r>
          </w:p>
        </w:tc>
        <w:tc>
          <w:tcPr>
            <w:tcW w:w="2674" w:type="dxa"/>
          </w:tcPr>
          <w:p w:rsidR="004A071A" w:rsidRDefault="004A071A" w:rsidP="004A071A">
            <w:pPr>
              <w:pStyle w:val="Body"/>
              <w:jc w:val="center"/>
            </w:pPr>
            <w:r>
              <w:t>0.68 g</w:t>
            </w:r>
          </w:p>
        </w:tc>
      </w:tr>
      <w:tr w:rsidR="004A071A" w:rsidTr="004A071A">
        <w:trPr>
          <w:cantSplit w:val="0"/>
          <w:jc w:val="center"/>
        </w:trPr>
        <w:tc>
          <w:tcPr>
            <w:tcW w:w="2092" w:type="dxa"/>
          </w:tcPr>
          <w:p w:rsidR="004A071A" w:rsidRDefault="004A071A" w:rsidP="004556B3">
            <w:pPr>
              <w:pStyle w:val="Body"/>
              <w:jc w:val="center"/>
            </w:pPr>
            <w:r>
              <w:t>5.0 seconds</w:t>
            </w:r>
          </w:p>
        </w:tc>
        <w:tc>
          <w:tcPr>
            <w:tcW w:w="2160" w:type="dxa"/>
          </w:tcPr>
          <w:p w:rsidR="004A071A" w:rsidRDefault="004A071A" w:rsidP="004556B3">
            <w:pPr>
              <w:pStyle w:val="Body"/>
              <w:jc w:val="center"/>
            </w:pPr>
            <w:r>
              <w:t>12.8 degrees</w:t>
            </w:r>
          </w:p>
        </w:tc>
        <w:tc>
          <w:tcPr>
            <w:tcW w:w="2674" w:type="dxa"/>
          </w:tcPr>
          <w:p w:rsidR="004A071A" w:rsidRDefault="004A071A" w:rsidP="004A071A">
            <w:pPr>
              <w:pStyle w:val="Body"/>
              <w:jc w:val="center"/>
            </w:pPr>
            <w:r>
              <w:t>0.27 g</w:t>
            </w:r>
          </w:p>
        </w:tc>
        <w:tc>
          <w:tcPr>
            <w:tcW w:w="2674" w:type="dxa"/>
          </w:tcPr>
          <w:p w:rsidR="004A071A" w:rsidRDefault="004A071A" w:rsidP="004A071A">
            <w:pPr>
              <w:pStyle w:val="Body"/>
              <w:jc w:val="center"/>
            </w:pPr>
            <w:r>
              <w:t>0.41 g</w:t>
            </w:r>
          </w:p>
        </w:tc>
      </w:tr>
    </w:tbl>
    <w:p w:rsidR="009C4D0D" w:rsidRDefault="009C4D0D" w:rsidP="009C4D0D">
      <w:pPr>
        <w:spacing w:before="240"/>
      </w:pPr>
      <w:r>
        <w:t>Finally, the next figure looks at acceleration errors out of the 9-axis Kalman filter.  Errors are less than 10mg for each of X, Y and Z axes.</w:t>
      </w:r>
    </w:p>
    <w:p w:rsidR="0003194B" w:rsidRDefault="00672C56" w:rsidP="00672C56">
      <w:pPr>
        <w:spacing w:before="240"/>
        <w:jc w:val="center"/>
      </w:pPr>
      <w:r>
        <w:rPr>
          <w:noProof/>
        </w:rPr>
        <w:lastRenderedPageBreak/>
        <w:drawing>
          <wp:inline distT="0" distB="0" distL="0" distR="0">
            <wp:extent cx="2743200" cy="248744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2743200" cy="2487445"/>
                    </a:xfrm>
                    <a:prstGeom prst="rect">
                      <a:avLst/>
                    </a:prstGeom>
                    <a:noFill/>
                    <a:ln w="9525">
                      <a:noFill/>
                      <a:miter lim="800000"/>
                      <a:headEnd/>
                      <a:tailEnd/>
                    </a:ln>
                  </pic:spPr>
                </pic:pic>
              </a:graphicData>
            </a:graphic>
          </wp:inline>
        </w:drawing>
      </w:r>
    </w:p>
    <w:p w:rsidR="00672C56" w:rsidRPr="00D4296B" w:rsidRDefault="00672C56">
      <w:pPr>
        <w:pStyle w:val="FigTitle"/>
      </w:pPr>
      <w:r>
        <w:t xml:space="preserve">Figure </w:t>
      </w:r>
      <w:r w:rsidR="00116DE9">
        <w:t>29</w:t>
      </w:r>
      <w:r>
        <w:t>: 9-axis Kalman acceleration errors for the 0.5s 2g sin wave example</w:t>
      </w:r>
    </w:p>
    <w:p w:rsidR="00913342" w:rsidRDefault="00C30C45" w:rsidP="00F73D8D">
      <w:pPr>
        <w:pStyle w:val="Heading2"/>
      </w:pPr>
      <w:bookmarkStart w:id="1588" w:name="_Ref465780431"/>
      <w:bookmarkStart w:id="1589" w:name="_Ref465780515"/>
      <w:bookmarkStart w:id="1590" w:name="_Ref465780615"/>
      <w:bookmarkStart w:id="1591" w:name="_Toc483482777"/>
      <w:r>
        <w:t>Orientation Response</w:t>
      </w:r>
      <w:r w:rsidR="00D64CEE">
        <w:t xml:space="preserve"> Delay</w:t>
      </w:r>
      <w:bookmarkEnd w:id="1588"/>
      <w:bookmarkEnd w:id="1589"/>
      <w:bookmarkEnd w:id="1590"/>
      <w:bookmarkEnd w:id="1591"/>
    </w:p>
    <w:p w:rsidR="00C30C45" w:rsidRDefault="00C30C45" w:rsidP="00C30C45">
      <w:pPr>
        <w:pStyle w:val="Heading3"/>
      </w:pPr>
      <w:bookmarkStart w:id="1592" w:name="_Toc483482778"/>
      <w:r>
        <w:t>Intent</w:t>
      </w:r>
      <w:bookmarkEnd w:id="1592"/>
    </w:p>
    <w:p w:rsidR="00C30C45" w:rsidRDefault="00C30C45" w:rsidP="00913342">
      <w:r>
        <w:t>Determine the amount of time required for any of the filters to respond to a change in device orientation.</w:t>
      </w:r>
    </w:p>
    <w:p w:rsidR="00C30C45" w:rsidRDefault="00C30C45" w:rsidP="00C30C45">
      <w:pPr>
        <w:pStyle w:val="Heading3"/>
      </w:pPr>
      <w:bookmarkStart w:id="1593" w:name="_Toc483482779"/>
      <w:r>
        <w:t>Procedure</w:t>
      </w:r>
      <w:bookmarkEnd w:id="1593"/>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3B1652" w:rsidRDefault="003B1652" w:rsidP="00913342">
      <w:r>
        <w:t>Prior versions of this document measured this parameter using a 90 degree orientation change and from the 50% point on the input to 50% point on the output waveform.  This version instead seeks out the phase delay which results in optimal cross-correlation between the waveforms.</w:t>
      </w:r>
    </w:p>
    <w:p w:rsidR="00913342" w:rsidRDefault="003B1652" w:rsidP="00913342">
      <w:r>
        <w:t>The</w:t>
      </w:r>
      <w:r w:rsidR="00913342">
        <w:t xml:space="preserve"> DUT </w:t>
      </w:r>
      <w:r>
        <w:t xml:space="preserve">is subjected to 10 </w:t>
      </w:r>
      <w:proofErr w:type="spellStart"/>
      <w:r>
        <w:t>ms</w:t>
      </w:r>
      <w:proofErr w:type="spellEnd"/>
      <w:r>
        <w:t xml:space="preserve"> pulses of +/- 450 </w:t>
      </w:r>
      <w:proofErr w:type="spellStart"/>
      <w:r>
        <w:t>dps</w:t>
      </w:r>
      <w:proofErr w:type="spellEnd"/>
      <w:r w:rsidR="00913342">
        <w:t xml:space="preserve"> in </w:t>
      </w:r>
      <w:r>
        <w:t>angular velocity.  This results</w:t>
      </w:r>
      <w:r w:rsidR="00913342">
        <w:t xml:space="preserve"> in orientation changes of +/- 45 degrees.</w:t>
      </w:r>
    </w:p>
    <w:p w:rsidR="003B1652" w:rsidRDefault="003B1652" w:rsidP="003B1652">
      <w:pPr>
        <w:jc w:val="center"/>
      </w:pPr>
      <w:r>
        <w:rPr>
          <w:noProof/>
        </w:rPr>
        <w:lastRenderedPageBreak/>
        <w:drawing>
          <wp:inline distT="0" distB="0" distL="0" distR="0">
            <wp:extent cx="3657600" cy="3623310"/>
            <wp:effectExtent l="19050" t="0" r="0" b="0"/>
            <wp:docPr id="2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3657600" cy="3623310"/>
                    </a:xfrm>
                    <a:prstGeom prst="rect">
                      <a:avLst/>
                    </a:prstGeom>
                    <a:noFill/>
                    <a:ln w="9525">
                      <a:noFill/>
                      <a:miter lim="800000"/>
                      <a:headEnd/>
                      <a:tailEnd/>
                    </a:ln>
                  </pic:spPr>
                </pic:pic>
              </a:graphicData>
            </a:graphic>
          </wp:inline>
        </w:drawing>
      </w:r>
    </w:p>
    <w:p w:rsidR="003B1652" w:rsidRDefault="003B1652" w:rsidP="003B1652">
      <w:pPr>
        <w:jc w:val="center"/>
      </w:pPr>
      <w:r>
        <w:t xml:space="preserve">Figure </w:t>
      </w:r>
      <w:r w:rsidR="00116DE9">
        <w:t>30</w:t>
      </w:r>
      <w:r>
        <w:t>: Angular Velocity Input Pattern</w:t>
      </w:r>
    </w:p>
    <w:p w:rsidR="003B1652" w:rsidRDefault="003B1652" w:rsidP="003B1652">
      <w:pPr>
        <w:spacing w:before="240"/>
      </w:pPr>
      <w:r>
        <w:t xml:space="preserve">Orientation response delays were computed using the following </w:t>
      </w:r>
      <w:proofErr w:type="spellStart"/>
      <w:r>
        <w:t>Matlab</w:t>
      </w:r>
      <w:proofErr w:type="spellEnd"/>
      <w:r>
        <w:t xml:space="preserve"> snippet of code:</w:t>
      </w:r>
    </w:p>
    <w:p w:rsidR="003B1652" w:rsidRPr="00C90ED5" w:rsidRDefault="003B1652" w:rsidP="003B1652">
      <w:pPr>
        <w:pStyle w:val="Code"/>
        <w:ind w:left="360"/>
      </w:pPr>
      <w:r w:rsidRPr="00C90ED5">
        <w:t>[</w:t>
      </w:r>
      <w:proofErr w:type="spellStart"/>
      <w:r w:rsidRPr="00C90ED5">
        <w:t>acor</w:t>
      </w:r>
      <w:proofErr w:type="spellEnd"/>
      <w:r w:rsidRPr="00C90ED5">
        <w:t xml:space="preserve">, lag] = </w:t>
      </w:r>
      <w:proofErr w:type="spellStart"/>
      <w:r w:rsidRPr="00C90ED5">
        <w:t>xcorr</w:t>
      </w:r>
      <w:proofErr w:type="spellEnd"/>
      <w:r w:rsidRPr="00C90ED5">
        <w:t>(</w:t>
      </w:r>
      <w:proofErr w:type="spellStart"/>
      <w:r w:rsidRPr="00C90ED5">
        <w:t>IdealAngle</w:t>
      </w:r>
      <w:proofErr w:type="spellEnd"/>
      <w:r w:rsidRPr="00C90ED5">
        <w:t xml:space="preserve">, </w:t>
      </w:r>
      <w:proofErr w:type="spellStart"/>
      <w:r w:rsidRPr="00C90ED5">
        <w:t>ComputedAngle</w:t>
      </w:r>
      <w:proofErr w:type="spellEnd"/>
      <w:r w:rsidRPr="00C90ED5">
        <w:t>);</w:t>
      </w:r>
    </w:p>
    <w:p w:rsidR="003B1652" w:rsidRPr="00C90ED5" w:rsidRDefault="003B1652" w:rsidP="003B1652">
      <w:pPr>
        <w:pStyle w:val="Code"/>
        <w:ind w:left="360"/>
      </w:pPr>
      <w:r w:rsidRPr="00C90ED5">
        <w:t xml:space="preserve"> [~,I] = max(abs(</w:t>
      </w:r>
      <w:proofErr w:type="spellStart"/>
      <w:r w:rsidRPr="00C90ED5">
        <w:t>acor</w:t>
      </w:r>
      <w:proofErr w:type="spellEnd"/>
      <w:r w:rsidRPr="00C90ED5">
        <w:t>));</w:t>
      </w:r>
    </w:p>
    <w:p w:rsidR="003B1652" w:rsidRPr="00C90ED5" w:rsidRDefault="003B1652" w:rsidP="003B1652">
      <w:pPr>
        <w:pStyle w:val="Code"/>
        <w:ind w:left="360"/>
      </w:pPr>
      <w:proofErr w:type="spellStart"/>
      <w:r w:rsidRPr="00C90ED5">
        <w:t>timeDiff</w:t>
      </w:r>
      <w:proofErr w:type="spellEnd"/>
      <w:r w:rsidRPr="00C90ED5">
        <w:t xml:space="preserve"> = lag(I)/</w:t>
      </w:r>
      <w:proofErr w:type="spellStart"/>
      <w:r w:rsidRPr="00C90ED5">
        <w:t>sps</w:t>
      </w:r>
      <w:proofErr w:type="spellEnd"/>
      <w:r w:rsidRPr="00C90ED5">
        <w:t>;</w:t>
      </w:r>
    </w:p>
    <w:p w:rsidR="003B1652" w:rsidRDefault="003B1652" w:rsidP="003B1652">
      <w:pPr>
        <w:pStyle w:val="Heading3"/>
      </w:pPr>
      <w:bookmarkStart w:id="1594" w:name="_Toc483482780"/>
      <w:r>
        <w:t>Results</w:t>
      </w:r>
      <w:bookmarkEnd w:id="1594"/>
    </w:p>
    <w:p w:rsidR="00C90ED5" w:rsidRDefault="00CA42C9">
      <w:pPr>
        <w:pStyle w:val="Caption"/>
        <w:pPrChange w:id="1595" w:author="Stanley Mike-RMPE01" w:date="2017-05-25T08:16:00Z">
          <w:pPr>
            <w:pStyle w:val="TableTitle"/>
          </w:pPr>
        </w:pPrChange>
      </w:pPr>
      <w:ins w:id="1596" w:author="Stanley Mike-RMPE01" w:date="2017-05-25T08:16:00Z">
        <w:r>
          <w:t xml:space="preserve">Table </w:t>
        </w:r>
        <w:r>
          <w:fldChar w:fldCharType="begin"/>
        </w:r>
        <w:r>
          <w:instrText xml:space="preserve"> SEQ Table \* ARABIC </w:instrText>
        </w:r>
        <w:r>
          <w:fldChar w:fldCharType="separate"/>
        </w:r>
      </w:ins>
      <w:ins w:id="1597" w:author="Stanley Mike-RMPE01" w:date="2017-05-27T12:25:00Z">
        <w:r w:rsidR="006C3433">
          <w:rPr>
            <w:noProof/>
          </w:rPr>
          <w:t>21</w:t>
        </w:r>
      </w:ins>
      <w:ins w:id="1598" w:author="Stanley Mike-RMPE01" w:date="2017-05-25T08:16:00Z">
        <w:r>
          <w:fldChar w:fldCharType="end"/>
        </w:r>
      </w:ins>
      <w:ins w:id="1599" w:author="Stanley Mike-RMPE01" w:date="2017-05-25T13:29:00Z">
        <w:r w:rsidR="00463750">
          <w:t>:</w:t>
        </w:r>
      </w:ins>
      <w:ins w:id="1600" w:author="Stanley Mike-RMPE01" w:date="2017-05-25T08:16:00Z">
        <w:r>
          <w:rPr>
            <w:noProof/>
          </w:rPr>
          <w:t xml:space="preserve"> </w:t>
        </w:r>
      </w:ins>
      <w:del w:id="1601" w:author="Stanley Mike-RMPE01" w:date="2017-05-25T08:16:00Z">
        <w:r w:rsidR="00C90ED5" w:rsidDel="00CA42C9">
          <w:delText xml:space="preserve">Table </w:delText>
        </w:r>
        <w:r w:rsidR="000504EF" w:rsidDel="00CA42C9">
          <w:delText>18</w:delText>
        </w:r>
        <w:r w:rsidR="00C90ED5" w:rsidDel="00CA42C9">
          <w:delText xml:space="preserve">: </w:delText>
        </w:r>
      </w:del>
      <w:r w:rsidR="00C90ED5">
        <w:t xml:space="preserve">Computed </w:t>
      </w:r>
      <w:proofErr w:type="spellStart"/>
      <w:r w:rsidR="00C90ED5">
        <w:t>Input/Output</w:t>
      </w:r>
      <w:proofErr w:type="spellEnd"/>
      <w:r w:rsidR="00C90ED5">
        <w:t xml:space="preserve"> Phase Delays</w:t>
      </w:r>
    </w:p>
    <w:tbl>
      <w:tblPr>
        <w:tblStyle w:val="TableGrid"/>
        <w:tblW w:w="0" w:type="auto"/>
        <w:jc w:val="center"/>
        <w:tblLook w:val="04A0" w:firstRow="1" w:lastRow="0" w:firstColumn="1" w:lastColumn="0" w:noHBand="0" w:noVBand="1"/>
      </w:tblPr>
      <w:tblGrid>
        <w:gridCol w:w="3312"/>
        <w:gridCol w:w="3312"/>
      </w:tblGrid>
      <w:tr w:rsidR="00C90ED5" w:rsidTr="00C90ED5">
        <w:trPr>
          <w:cnfStyle w:val="100000000000" w:firstRow="1" w:lastRow="0" w:firstColumn="0" w:lastColumn="0" w:oddVBand="0" w:evenVBand="0" w:oddHBand="0" w:evenHBand="0" w:firstRowFirstColumn="0" w:firstRowLastColumn="0" w:lastRowFirstColumn="0" w:lastRowLastColumn="0"/>
          <w:jc w:val="center"/>
        </w:trPr>
        <w:tc>
          <w:tcPr>
            <w:tcW w:w="3312" w:type="dxa"/>
          </w:tcPr>
          <w:p w:rsidR="00C90ED5" w:rsidRDefault="00C90ED5" w:rsidP="00C90ED5">
            <w:r>
              <w:t>Filter</w:t>
            </w:r>
          </w:p>
        </w:tc>
        <w:tc>
          <w:tcPr>
            <w:tcW w:w="3312" w:type="dxa"/>
          </w:tcPr>
          <w:p w:rsidR="00C90ED5" w:rsidRDefault="00C90ED5" w:rsidP="00C90ED5">
            <w:r>
              <w:t>Phase Delay</w:t>
            </w:r>
          </w:p>
        </w:tc>
      </w:tr>
      <w:tr w:rsidR="00C90ED5" w:rsidTr="00C90ED5">
        <w:trPr>
          <w:jc w:val="center"/>
        </w:trPr>
        <w:tc>
          <w:tcPr>
            <w:tcW w:w="3312" w:type="dxa"/>
          </w:tcPr>
          <w:p w:rsidR="00C90ED5" w:rsidRDefault="00C90ED5" w:rsidP="00C90ED5">
            <w:pPr>
              <w:jc w:val="center"/>
            </w:pPr>
            <w:proofErr w:type="spellStart"/>
            <w:r>
              <w:t>eCompass</w:t>
            </w:r>
            <w:proofErr w:type="spellEnd"/>
          </w:p>
        </w:tc>
        <w:tc>
          <w:tcPr>
            <w:tcW w:w="3312" w:type="dxa"/>
          </w:tcPr>
          <w:p w:rsidR="00C90ED5" w:rsidRDefault="00C90ED5" w:rsidP="00C90ED5">
            <w:pPr>
              <w:jc w:val="center"/>
            </w:pPr>
            <w:r>
              <w:t xml:space="preserve">30 </w:t>
            </w:r>
            <w:proofErr w:type="spellStart"/>
            <w:r>
              <w:t>ms</w:t>
            </w:r>
            <w:proofErr w:type="spellEnd"/>
          </w:p>
        </w:tc>
      </w:tr>
      <w:tr w:rsidR="00C90ED5" w:rsidTr="00C90ED5">
        <w:trPr>
          <w:jc w:val="center"/>
        </w:trPr>
        <w:tc>
          <w:tcPr>
            <w:tcW w:w="3312" w:type="dxa"/>
          </w:tcPr>
          <w:p w:rsidR="00C90ED5" w:rsidRDefault="00C90ED5" w:rsidP="00C90ED5">
            <w:pPr>
              <w:jc w:val="center"/>
            </w:pPr>
            <w:r>
              <w:t>6-axis Accel/Gyro Kalman</w:t>
            </w:r>
          </w:p>
        </w:tc>
        <w:tc>
          <w:tcPr>
            <w:tcW w:w="3312" w:type="dxa"/>
          </w:tcPr>
          <w:p w:rsidR="00C90ED5" w:rsidRDefault="00C90ED5" w:rsidP="00C90ED5">
            <w:pPr>
              <w:jc w:val="center"/>
            </w:pPr>
            <w:r>
              <w:t xml:space="preserve">0 </w:t>
            </w:r>
            <w:proofErr w:type="spellStart"/>
            <w:r>
              <w:t>ms</w:t>
            </w:r>
            <w:proofErr w:type="spellEnd"/>
          </w:p>
        </w:tc>
      </w:tr>
      <w:tr w:rsidR="00C90ED5" w:rsidTr="00C90ED5">
        <w:trPr>
          <w:jc w:val="center"/>
        </w:trPr>
        <w:tc>
          <w:tcPr>
            <w:tcW w:w="3312" w:type="dxa"/>
          </w:tcPr>
          <w:p w:rsidR="00C90ED5" w:rsidRDefault="00C90ED5" w:rsidP="00C90ED5">
            <w:pPr>
              <w:jc w:val="center"/>
            </w:pPr>
            <w:r>
              <w:t>9-axis Kalman</w:t>
            </w:r>
          </w:p>
        </w:tc>
        <w:tc>
          <w:tcPr>
            <w:tcW w:w="3312" w:type="dxa"/>
          </w:tcPr>
          <w:p w:rsidR="00C90ED5" w:rsidRDefault="00C90ED5" w:rsidP="00C90ED5">
            <w:pPr>
              <w:jc w:val="center"/>
            </w:pPr>
            <w:r>
              <w:t xml:space="preserve">0 </w:t>
            </w:r>
            <w:proofErr w:type="spellStart"/>
            <w:r>
              <w:t>ms</w:t>
            </w:r>
            <w:proofErr w:type="spellEnd"/>
          </w:p>
        </w:tc>
      </w:tr>
    </w:tbl>
    <w:p w:rsidR="00C90ED5" w:rsidRDefault="00F60AB1" w:rsidP="003B1652">
      <w:pPr>
        <w:spacing w:before="240"/>
      </w:pPr>
      <w:r>
        <w:t xml:space="preserve">At </w:t>
      </w:r>
      <w:proofErr w:type="spellStart"/>
      <w:r>
        <w:t>sps</w:t>
      </w:r>
      <w:proofErr w:type="spellEnd"/>
      <w:r>
        <w:t xml:space="preserve"> = 200 samples/second, which is also the fusion rate for this </w:t>
      </w:r>
      <w:proofErr w:type="spellStart"/>
      <w:r>
        <w:t>testcase</w:t>
      </w:r>
      <w:proofErr w:type="spellEnd"/>
      <w:r>
        <w:t xml:space="preserve">, the </w:t>
      </w:r>
      <w:proofErr w:type="spellStart"/>
      <w:r>
        <w:t>eCompass</w:t>
      </w:r>
      <w:proofErr w:type="spellEnd"/>
      <w:r>
        <w:t xml:space="preserve"> delay equates to 6 cycles of the filter.</w:t>
      </w:r>
      <w:r w:rsidR="003B1652">
        <w:t xml:space="preserve">  You can see the characteristic low pass response curves in the figure below.</w:t>
      </w:r>
    </w:p>
    <w:p w:rsidR="00913342" w:rsidRDefault="00913342" w:rsidP="00913342">
      <w:pPr>
        <w:jc w:val="center"/>
      </w:pPr>
      <w:r>
        <w:rPr>
          <w:noProof/>
        </w:rPr>
        <w:lastRenderedPageBreak/>
        <w:drawing>
          <wp:inline distT="0" distB="0" distL="0" distR="0">
            <wp:extent cx="3657600" cy="362521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3657600" cy="3625215"/>
                    </a:xfrm>
                    <a:prstGeom prst="rect">
                      <a:avLst/>
                    </a:prstGeom>
                    <a:noFill/>
                    <a:ln w="9525">
                      <a:noFill/>
                      <a:miter lim="800000"/>
                      <a:headEnd/>
                      <a:tailEnd/>
                    </a:ln>
                  </pic:spPr>
                </pic:pic>
              </a:graphicData>
            </a:graphic>
          </wp:inline>
        </w:drawing>
      </w:r>
    </w:p>
    <w:p w:rsidR="0049556E" w:rsidRDefault="00C90ED5" w:rsidP="00913342">
      <w:pPr>
        <w:jc w:val="center"/>
      </w:pPr>
      <w:r>
        <w:t xml:space="preserve">Figure </w:t>
      </w:r>
      <w:r w:rsidR="00116DE9">
        <w:t>3</w:t>
      </w:r>
      <w:r>
        <w:t xml:space="preserve">1: </w:t>
      </w:r>
      <w:proofErr w:type="spellStart"/>
      <w:r>
        <w:t>eCompass</w:t>
      </w:r>
      <w:proofErr w:type="spellEnd"/>
      <w:r>
        <w:t xml:space="preserve"> Response</w:t>
      </w:r>
    </w:p>
    <w:p w:rsidR="0049556E" w:rsidRDefault="0049556E" w:rsidP="00913342">
      <w:pPr>
        <w:jc w:val="center"/>
      </w:pPr>
    </w:p>
    <w:p w:rsidR="00C90ED5" w:rsidRDefault="0049556E" w:rsidP="00913342">
      <w:pPr>
        <w:jc w:val="center"/>
      </w:pPr>
      <w:r>
        <w:rPr>
          <w:noProof/>
        </w:rPr>
        <w:drawing>
          <wp:inline distT="0" distB="0" distL="0" distR="0">
            <wp:extent cx="3657600" cy="359283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3657600" cy="3592830"/>
                    </a:xfrm>
                    <a:prstGeom prst="rect">
                      <a:avLst/>
                    </a:prstGeom>
                    <a:noFill/>
                    <a:ln w="9525">
                      <a:noFill/>
                      <a:miter lim="800000"/>
                      <a:headEnd/>
                      <a:tailEnd/>
                    </a:ln>
                  </pic:spPr>
                </pic:pic>
              </a:graphicData>
            </a:graphic>
          </wp:inline>
        </w:drawing>
      </w:r>
    </w:p>
    <w:p w:rsidR="00C90ED5" w:rsidRDefault="00C90ED5" w:rsidP="00913342">
      <w:pPr>
        <w:jc w:val="center"/>
      </w:pPr>
      <w:r>
        <w:t xml:space="preserve">Figure </w:t>
      </w:r>
      <w:r w:rsidR="00116DE9">
        <w:t>32</w:t>
      </w:r>
      <w:r>
        <w:t>: 6-axis accel/gyro Kalman Response</w:t>
      </w:r>
    </w:p>
    <w:p w:rsidR="00913342" w:rsidRDefault="0049556E" w:rsidP="00913342">
      <w:pPr>
        <w:jc w:val="center"/>
      </w:pPr>
      <w:r>
        <w:rPr>
          <w:noProof/>
        </w:rPr>
        <w:lastRenderedPageBreak/>
        <w:drawing>
          <wp:inline distT="0" distB="0" distL="0" distR="0">
            <wp:extent cx="3657600" cy="354203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3657600" cy="3542030"/>
                    </a:xfrm>
                    <a:prstGeom prst="rect">
                      <a:avLst/>
                    </a:prstGeom>
                    <a:noFill/>
                    <a:ln w="9525">
                      <a:noFill/>
                      <a:miter lim="800000"/>
                      <a:headEnd/>
                      <a:tailEnd/>
                    </a:ln>
                  </pic:spPr>
                </pic:pic>
              </a:graphicData>
            </a:graphic>
          </wp:inline>
        </w:drawing>
      </w:r>
    </w:p>
    <w:p w:rsidR="00C90ED5" w:rsidRPr="00913342" w:rsidRDefault="00C90ED5" w:rsidP="00913342">
      <w:pPr>
        <w:jc w:val="center"/>
      </w:pPr>
      <w:r>
        <w:t xml:space="preserve">Figure </w:t>
      </w:r>
      <w:r w:rsidR="00116DE9">
        <w:t>33</w:t>
      </w:r>
      <w:r>
        <w:t>: 9-axis Kalman Response</w:t>
      </w:r>
    </w:p>
    <w:p w:rsidR="00F60AB1" w:rsidRDefault="00F60AB1" w:rsidP="00F60AB1">
      <w:pPr>
        <w:pStyle w:val="Body"/>
      </w:pPr>
      <w:r>
        <w:t>The zero cycle delays of the Kalman filter relate to the fact that Kalman filters make both a priori and a posteriori estimates of the output signal.  So with a regular waveform such as those used here, the computed output will naturally lie on top of the input.</w:t>
      </w:r>
    </w:p>
    <w:p w:rsidR="00885B81" w:rsidRDefault="00F60AB1" w:rsidP="00F60AB1">
      <w:pPr>
        <w:pStyle w:val="Body"/>
      </w:pPr>
      <w:r>
        <w:t>For arbitrary waveforms, NXP recommends you assume 2 fusion cycles of delay.  One cycle represents sensor pipeline delay, and the second is the Kalman filter delay.</w:t>
      </w:r>
    </w:p>
    <w:p w:rsidR="00C2770C" w:rsidRDefault="00885B81" w:rsidP="00F73D8D">
      <w:pPr>
        <w:pStyle w:val="Heading2"/>
      </w:pPr>
      <w:bookmarkStart w:id="1602" w:name="_Ref465780407"/>
      <w:bookmarkStart w:id="1603" w:name="_Ref465780602"/>
      <w:bookmarkStart w:id="1604" w:name="_Toc483482781"/>
      <w:r>
        <w:t>Maximum Angular Rate</w:t>
      </w:r>
      <w:bookmarkEnd w:id="1602"/>
      <w:bookmarkEnd w:id="1603"/>
      <w:bookmarkEnd w:id="1604"/>
    </w:p>
    <w:p w:rsidR="00B97239" w:rsidRDefault="00B97239" w:rsidP="00B97239">
      <w:pPr>
        <w:pStyle w:val="Heading3"/>
      </w:pPr>
      <w:bookmarkStart w:id="1605" w:name="_Toc483482782"/>
      <w:r>
        <w:t>Intent</w:t>
      </w:r>
      <w:bookmarkEnd w:id="1605"/>
    </w:p>
    <w:p w:rsidR="00B97239" w:rsidRDefault="00B97239" w:rsidP="00B97239">
      <w:r>
        <w:t>To determine whether any of the algorithms have a hard upper limit on angular rate inputs.</w:t>
      </w:r>
    </w:p>
    <w:p w:rsidR="00B97239" w:rsidRDefault="00B97239" w:rsidP="00B97239">
      <w:pPr>
        <w:pStyle w:val="Heading3"/>
      </w:pPr>
      <w:bookmarkStart w:id="1606" w:name="_Toc483482783"/>
      <w:r>
        <w:t>Procedure</w:t>
      </w:r>
      <w:bookmarkEnd w:id="1606"/>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B97239" w:rsidRDefault="00B97239" w:rsidP="00B97239">
      <w:r>
        <w:t xml:space="preserve">Ramp angular rate from 0 to 2000 </w:t>
      </w:r>
      <w:proofErr w:type="spellStart"/>
      <w:r>
        <w:t>dps</w:t>
      </w:r>
      <w:proofErr w:type="spellEnd"/>
      <w:r>
        <w:t>.  Compare input and output waveforms.</w:t>
      </w:r>
    </w:p>
    <w:p w:rsidR="00B97239" w:rsidRPr="00B97239" w:rsidRDefault="00B97239" w:rsidP="00B97239">
      <w:pPr>
        <w:pStyle w:val="Heading3"/>
      </w:pPr>
      <w:bookmarkStart w:id="1607" w:name="_Toc483482784"/>
      <w:r>
        <w:t>Results</w:t>
      </w:r>
      <w:bookmarkEnd w:id="1607"/>
    </w:p>
    <w:p w:rsidR="00885B81" w:rsidRPr="00885B81" w:rsidRDefault="00885B81" w:rsidP="00885B81">
      <w:r>
        <w:t xml:space="preserve">There are no intrinsic angular rate limitations in </w:t>
      </w:r>
      <w:r w:rsidR="008C0C95">
        <w:t xml:space="preserve">either 6- or 9-axis Kalman filter.  The figure below shows that errors are on the range of +/- 1 </w:t>
      </w:r>
      <w:proofErr w:type="spellStart"/>
      <w:r w:rsidR="008C0C95">
        <w:t>dps</w:t>
      </w:r>
      <w:proofErr w:type="spellEnd"/>
      <w:r w:rsidR="008C0C95">
        <w:t>.  Striations shown in the error data are a result of ADC quantization.</w:t>
      </w:r>
    </w:p>
    <w:p w:rsidR="00885B81" w:rsidRDefault="00885B81" w:rsidP="00885B81">
      <w:pPr>
        <w:jc w:val="center"/>
      </w:pPr>
      <w:r w:rsidRPr="00885B81">
        <w:rPr>
          <w:noProof/>
        </w:rPr>
        <w:lastRenderedPageBreak/>
        <w:drawing>
          <wp:inline distT="0" distB="0" distL="0" distR="0">
            <wp:extent cx="3657600" cy="3488055"/>
            <wp:effectExtent l="19050" t="0" r="0" b="0"/>
            <wp:docPr id="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cstate="print"/>
                    <a:srcRect/>
                    <a:stretch>
                      <a:fillRect/>
                    </a:stretch>
                  </pic:blipFill>
                  <pic:spPr bwMode="auto">
                    <a:xfrm>
                      <a:off x="0" y="0"/>
                      <a:ext cx="3657600" cy="3488055"/>
                    </a:xfrm>
                    <a:prstGeom prst="rect">
                      <a:avLst/>
                    </a:prstGeom>
                    <a:noFill/>
                    <a:ln w="9525">
                      <a:noFill/>
                      <a:miter lim="800000"/>
                      <a:headEnd/>
                      <a:tailEnd/>
                    </a:ln>
                  </pic:spPr>
                </pic:pic>
              </a:graphicData>
            </a:graphic>
          </wp:inline>
        </w:drawing>
      </w:r>
    </w:p>
    <w:p w:rsidR="00885B81" w:rsidRDefault="00885B81" w:rsidP="00885B81">
      <w:pPr>
        <w:jc w:val="center"/>
      </w:pPr>
      <w:r>
        <w:t xml:space="preserve">Figure </w:t>
      </w:r>
      <w:r w:rsidR="00116DE9">
        <w:t>34</w:t>
      </w:r>
      <w:r>
        <w:t>: Actual vs Computed Angular Rate in Z</w:t>
      </w:r>
    </w:p>
    <w:p w:rsidR="008C0C95" w:rsidRDefault="008C0C95" w:rsidP="008C0C95">
      <w:r>
        <w:t xml:space="preserve">Angular rate will have an effect on </w:t>
      </w:r>
      <w:proofErr w:type="spellStart"/>
      <w:r>
        <w:t>eCompass</w:t>
      </w:r>
      <w:proofErr w:type="spellEnd"/>
      <w:r>
        <w:t xml:space="preserve"> accuracy.  Figure </w:t>
      </w:r>
      <w:r w:rsidR="00986A71">
        <w:t>35</w:t>
      </w:r>
      <w:r>
        <w:t xml:space="preserve"> on the next page shows errors in yaw increasing to approximately 25 degrees at an angular rate in Z of 2000dps, then dropping back near zero when the rotation ceases.</w:t>
      </w:r>
    </w:p>
    <w:p w:rsidR="008C0C95" w:rsidRDefault="008C0C95" w:rsidP="008C0C95">
      <w:pPr>
        <w:jc w:val="center"/>
      </w:pPr>
      <w:r>
        <w:rPr>
          <w:noProof/>
        </w:rPr>
        <w:drawing>
          <wp:inline distT="0" distB="0" distL="0" distR="0">
            <wp:extent cx="3657600" cy="354711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srcRect/>
                    <a:stretch>
                      <a:fillRect/>
                    </a:stretch>
                  </pic:blipFill>
                  <pic:spPr bwMode="auto">
                    <a:xfrm>
                      <a:off x="0" y="0"/>
                      <a:ext cx="3657600" cy="3547110"/>
                    </a:xfrm>
                    <a:prstGeom prst="rect">
                      <a:avLst/>
                    </a:prstGeom>
                    <a:noFill/>
                    <a:ln w="9525">
                      <a:noFill/>
                      <a:miter lim="800000"/>
                      <a:headEnd/>
                      <a:tailEnd/>
                    </a:ln>
                  </pic:spPr>
                </pic:pic>
              </a:graphicData>
            </a:graphic>
          </wp:inline>
        </w:drawing>
      </w:r>
    </w:p>
    <w:p w:rsidR="008C0C95" w:rsidRPr="00885B81" w:rsidRDefault="008C0C95" w:rsidP="008C0C95">
      <w:pPr>
        <w:jc w:val="center"/>
      </w:pPr>
      <w:r>
        <w:t xml:space="preserve">Figure </w:t>
      </w:r>
      <w:r w:rsidR="00116DE9">
        <w:t>35</w:t>
      </w:r>
      <w:r>
        <w:t xml:space="preserve">: </w:t>
      </w:r>
      <w:proofErr w:type="spellStart"/>
      <w:r>
        <w:t>eCompass</w:t>
      </w:r>
      <w:proofErr w:type="spellEnd"/>
      <w:r>
        <w:t xml:space="preserve"> Sensitivity to Angular Rate in Z</w:t>
      </w:r>
    </w:p>
    <w:p w:rsidR="00A250E4" w:rsidRPr="001B1E24" w:rsidRDefault="00A250E4" w:rsidP="00F73D8D">
      <w:pPr>
        <w:pStyle w:val="Heading2"/>
      </w:pPr>
      <w:bookmarkStart w:id="1608" w:name="_Ref428953196"/>
      <w:bookmarkStart w:id="1609" w:name="_Ref428953243"/>
      <w:bookmarkStart w:id="1610" w:name="_Toc483482785"/>
      <w:r w:rsidRPr="001B1E24">
        <w:lastRenderedPageBreak/>
        <w:t xml:space="preserve">Orientation </w:t>
      </w:r>
      <w:r>
        <w:t>d</w:t>
      </w:r>
      <w:r w:rsidRPr="001B1E24">
        <w:t xml:space="preserve">ynamic </w:t>
      </w:r>
      <w:r>
        <w:t>d</w:t>
      </w:r>
      <w:r w:rsidRPr="001B1E24">
        <w:t>rift</w:t>
      </w:r>
      <w:bookmarkEnd w:id="1608"/>
      <w:bookmarkEnd w:id="1609"/>
      <w:bookmarkEnd w:id="1610"/>
    </w:p>
    <w:p w:rsidR="00A250E4" w:rsidRPr="001B1E24" w:rsidRDefault="00A250E4" w:rsidP="00A250E4">
      <w:pPr>
        <w:pStyle w:val="Heading3"/>
      </w:pPr>
      <w:bookmarkStart w:id="1611" w:name="_Toc483482786"/>
      <w:r w:rsidRPr="001B1E24">
        <w:t>Intent</w:t>
      </w:r>
      <w:bookmarkEnd w:id="1611"/>
    </w:p>
    <w:p w:rsidR="00A250E4" w:rsidRDefault="00A250E4" w:rsidP="00A250E4">
      <w:pPr>
        <w:pStyle w:val="Body"/>
      </w:pPr>
      <w:r>
        <w:t>Measure of the ability of fusion code to return to a known orientation after movement.</w:t>
      </w:r>
    </w:p>
    <w:p w:rsidR="00A250E4" w:rsidRPr="001B1E24" w:rsidRDefault="00A250E4" w:rsidP="00A250E4">
      <w:pPr>
        <w:pStyle w:val="Heading3"/>
      </w:pPr>
      <w:bookmarkStart w:id="1612" w:name="_Toc483482787"/>
      <w:r w:rsidRPr="001B1E24">
        <w:t>Procedure</w:t>
      </w:r>
      <w:bookmarkEnd w:id="1612"/>
    </w:p>
    <w:p w:rsidR="00A250E4" w:rsidRPr="00A31560" w:rsidRDefault="00A250E4" w:rsidP="008102D8">
      <w:pPr>
        <w:rPr>
          <w:rFonts w:eastAsiaTheme="majorEastAsia"/>
          <w:b/>
          <w:bCs/>
          <w:color w:val="000000" w:themeColor="text1"/>
          <w:sz w:val="28"/>
          <w:szCs w:val="24"/>
        </w:rPr>
      </w:pPr>
      <w:r>
        <w:t>Setup as defined in “</w:t>
      </w:r>
      <w:r w:rsidR="008102D8">
        <w:t>Simulation Environment</w:t>
      </w:r>
      <w:r>
        <w:t>”.</w:t>
      </w:r>
    </w:p>
    <w:p w:rsidR="00A250E4" w:rsidRDefault="00A250E4" w:rsidP="00F746EA">
      <w:pPr>
        <w:pStyle w:val="BodyList"/>
        <w:numPr>
          <w:ilvl w:val="0"/>
          <w:numId w:val="23"/>
        </w:numPr>
      </w:pPr>
      <w:r>
        <w:t>Precondition the DUT by executing magnetic calibration trajectory, leaving DUT in a given orientation.</w:t>
      </w:r>
    </w:p>
    <w:p w:rsidR="00A250E4" w:rsidRDefault="00A250E4" w:rsidP="00F746EA">
      <w:pPr>
        <w:pStyle w:val="BodyList"/>
        <w:numPr>
          <w:ilvl w:val="0"/>
          <w:numId w:val="23"/>
        </w:numPr>
      </w:pPr>
      <w:r>
        <w:t>Keep DUT in a given orientation motionless for 2 seconds.</w:t>
      </w:r>
    </w:p>
    <w:p w:rsidR="00A250E4" w:rsidRDefault="00A250E4" w:rsidP="00F746EA">
      <w:pPr>
        <w:pStyle w:val="BodyList"/>
        <w:numPr>
          <w:ilvl w:val="0"/>
          <w:numId w:val="23"/>
        </w:numPr>
      </w:pPr>
      <w:r>
        <w:t>Rotate DUT at 0.5 revolution/sec for 10 seconds around vertical axis.</w:t>
      </w:r>
    </w:p>
    <w:p w:rsidR="00A250E4" w:rsidRDefault="00A250E4" w:rsidP="00F746EA">
      <w:pPr>
        <w:pStyle w:val="BodyList"/>
        <w:numPr>
          <w:ilvl w:val="0"/>
          <w:numId w:val="23"/>
        </w:numPr>
      </w:pPr>
      <w:r>
        <w:t>Keep DUT in its last orientation motionless for 2 seconds.</w:t>
      </w:r>
    </w:p>
    <w:p w:rsidR="00A250E4" w:rsidRDefault="00A250E4" w:rsidP="00F746EA">
      <w:pPr>
        <w:pStyle w:val="BodyList"/>
        <w:numPr>
          <w:ilvl w:val="0"/>
          <w:numId w:val="23"/>
        </w:numPr>
      </w:pPr>
      <w:r>
        <w:t>Determine the initial orientation by averaging orientation samples from the initial motionless period and the final orientation by averaging the samples from the final motionless period. The difference between the two orientations is the orientation dynamic drift.</w:t>
      </w:r>
    </w:p>
    <w:p w:rsidR="00A250E4" w:rsidRDefault="00A250E4" w:rsidP="00F746EA">
      <w:pPr>
        <w:pStyle w:val="BodyList"/>
        <w:numPr>
          <w:ilvl w:val="0"/>
          <w:numId w:val="23"/>
        </w:numPr>
      </w:pPr>
      <w:r>
        <w:t>Repeat steps 1–5 for all six major orientations of the development board.</w:t>
      </w:r>
    </w:p>
    <w:p w:rsidR="00A250E4" w:rsidRDefault="00A250E4" w:rsidP="00A250E4">
      <w:pPr>
        <w:pStyle w:val="Heading3"/>
      </w:pPr>
      <w:bookmarkStart w:id="1613" w:name="_Toc483482788"/>
      <w:r>
        <w:t>Results</w:t>
      </w:r>
      <w:bookmarkEnd w:id="1613"/>
    </w:p>
    <w:p w:rsidR="00F73D8D" w:rsidRPr="00F73D8D" w:rsidRDefault="00CA42C9">
      <w:pPr>
        <w:pStyle w:val="Caption"/>
        <w:pPrChange w:id="1614" w:author="Stanley Mike-RMPE01" w:date="2017-05-25T08:17:00Z">
          <w:pPr>
            <w:pStyle w:val="TableTitle"/>
          </w:pPr>
        </w:pPrChange>
      </w:pPr>
      <w:ins w:id="1615" w:author="Stanley Mike-RMPE01" w:date="2017-05-25T08:17:00Z">
        <w:r>
          <w:t xml:space="preserve">Table </w:t>
        </w:r>
        <w:r>
          <w:fldChar w:fldCharType="begin"/>
        </w:r>
        <w:r>
          <w:instrText xml:space="preserve"> SEQ Table \* ARABIC </w:instrText>
        </w:r>
        <w:r>
          <w:fldChar w:fldCharType="separate"/>
        </w:r>
      </w:ins>
      <w:ins w:id="1616" w:author="Stanley Mike-RMPE01" w:date="2017-05-27T12:25:00Z">
        <w:r w:rsidR="006C3433">
          <w:rPr>
            <w:noProof/>
          </w:rPr>
          <w:t>22</w:t>
        </w:r>
      </w:ins>
      <w:ins w:id="1617" w:author="Stanley Mike-RMPE01" w:date="2017-05-25T08:17:00Z">
        <w:r>
          <w:fldChar w:fldCharType="end"/>
        </w:r>
      </w:ins>
      <w:ins w:id="1618" w:author="Stanley Mike-RMPE01" w:date="2017-05-25T13:29:00Z">
        <w:r w:rsidR="00463750">
          <w:t>:</w:t>
        </w:r>
      </w:ins>
      <w:ins w:id="1619" w:author="Stanley Mike-RMPE01" w:date="2017-05-25T08:17:00Z">
        <w:r>
          <w:rPr>
            <w:noProof/>
          </w:rPr>
          <w:t xml:space="preserve"> </w:t>
        </w:r>
      </w:ins>
      <w:del w:id="1620" w:author="Stanley Mike-RMPE01" w:date="2017-05-25T08:17:00Z">
        <w:r w:rsidR="00F73D8D" w:rsidDel="00CA42C9">
          <w:delText xml:space="preserve">Table </w:delText>
        </w:r>
        <w:r w:rsidR="000504EF" w:rsidDel="00CA42C9">
          <w:delText>19</w:delText>
        </w:r>
        <w:r w:rsidR="00F73D8D" w:rsidDel="00CA42C9">
          <w:delText xml:space="preserve">: </w:delText>
        </w:r>
      </w:del>
      <w:r w:rsidR="00F73D8D">
        <w:t>Orientation Dynamic Drift Results</w:t>
      </w:r>
    </w:p>
    <w:tbl>
      <w:tblPr>
        <w:tblStyle w:val="TableGrid"/>
        <w:tblW w:w="0" w:type="auto"/>
        <w:jc w:val="center"/>
        <w:tblLook w:val="04A0" w:firstRow="1" w:lastRow="0" w:firstColumn="1" w:lastColumn="0" w:noHBand="0" w:noVBand="1"/>
      </w:tblPr>
      <w:tblGrid>
        <w:gridCol w:w="3168"/>
        <w:gridCol w:w="3168"/>
      </w:tblGrid>
      <w:tr w:rsidR="00A250E4" w:rsidTr="00A250E4">
        <w:trPr>
          <w:cnfStyle w:val="100000000000" w:firstRow="1" w:lastRow="0" w:firstColumn="0" w:lastColumn="0" w:oddVBand="0" w:evenVBand="0" w:oddHBand="0" w:evenHBand="0" w:firstRowFirstColumn="0" w:firstRowLastColumn="0" w:lastRowFirstColumn="0" w:lastRowLastColumn="0"/>
          <w:jc w:val="center"/>
        </w:trPr>
        <w:tc>
          <w:tcPr>
            <w:tcW w:w="3168" w:type="dxa"/>
          </w:tcPr>
          <w:p w:rsidR="00A250E4" w:rsidRDefault="00A250E4" w:rsidP="00A250E4">
            <w:r>
              <w:t>Algorithm</w:t>
            </w:r>
          </w:p>
        </w:tc>
        <w:tc>
          <w:tcPr>
            <w:tcW w:w="3168" w:type="dxa"/>
          </w:tcPr>
          <w:p w:rsidR="00A250E4" w:rsidRDefault="00A250E4" w:rsidP="00A250E4">
            <w:r>
              <w:t>Orientation Dynamic Drift</w:t>
            </w:r>
          </w:p>
        </w:tc>
      </w:tr>
      <w:tr w:rsidR="00A250E4" w:rsidTr="00A250E4">
        <w:trPr>
          <w:jc w:val="center"/>
        </w:trPr>
        <w:tc>
          <w:tcPr>
            <w:tcW w:w="3168" w:type="dxa"/>
          </w:tcPr>
          <w:p w:rsidR="00A250E4" w:rsidRDefault="00A250E4" w:rsidP="00A250E4">
            <w:pPr>
              <w:jc w:val="center"/>
            </w:pPr>
            <w:proofErr w:type="spellStart"/>
            <w:r>
              <w:t>eCompass</w:t>
            </w:r>
            <w:proofErr w:type="spellEnd"/>
          </w:p>
        </w:tc>
        <w:tc>
          <w:tcPr>
            <w:tcW w:w="3168" w:type="dxa"/>
          </w:tcPr>
          <w:p w:rsidR="00A250E4" w:rsidRDefault="00A250E4" w:rsidP="00A250E4">
            <w:pPr>
              <w:jc w:val="center"/>
            </w:pPr>
            <w:r>
              <w:t>1.0 degrees</w:t>
            </w:r>
          </w:p>
        </w:tc>
      </w:tr>
      <w:tr w:rsidR="00A250E4" w:rsidTr="00A250E4">
        <w:trPr>
          <w:jc w:val="center"/>
        </w:trPr>
        <w:tc>
          <w:tcPr>
            <w:tcW w:w="3168" w:type="dxa"/>
          </w:tcPr>
          <w:p w:rsidR="00A250E4" w:rsidRDefault="00A250E4" w:rsidP="00A250E4">
            <w:pPr>
              <w:jc w:val="center"/>
            </w:pPr>
            <w:r>
              <w:t>6-axis Kalman</w:t>
            </w:r>
          </w:p>
        </w:tc>
        <w:tc>
          <w:tcPr>
            <w:tcW w:w="3168" w:type="dxa"/>
          </w:tcPr>
          <w:p w:rsidR="00A250E4" w:rsidRDefault="00A250E4" w:rsidP="00A250E4">
            <w:pPr>
              <w:jc w:val="center"/>
            </w:pPr>
            <w:r>
              <w:t>3.7 degrees</w:t>
            </w:r>
          </w:p>
        </w:tc>
      </w:tr>
      <w:tr w:rsidR="00A250E4" w:rsidTr="00A250E4">
        <w:trPr>
          <w:jc w:val="center"/>
        </w:trPr>
        <w:tc>
          <w:tcPr>
            <w:tcW w:w="3168" w:type="dxa"/>
          </w:tcPr>
          <w:p w:rsidR="00A250E4" w:rsidRDefault="00A250E4" w:rsidP="00A250E4">
            <w:pPr>
              <w:jc w:val="center"/>
            </w:pPr>
            <w:r>
              <w:t>9-axis Kalman</w:t>
            </w:r>
          </w:p>
        </w:tc>
        <w:tc>
          <w:tcPr>
            <w:tcW w:w="3168" w:type="dxa"/>
          </w:tcPr>
          <w:p w:rsidR="00A250E4" w:rsidRDefault="00A250E4" w:rsidP="00A250E4">
            <w:pPr>
              <w:jc w:val="center"/>
            </w:pPr>
            <w:r>
              <w:t>1.2 degrees</w:t>
            </w:r>
          </w:p>
        </w:tc>
      </w:tr>
    </w:tbl>
    <w:p w:rsidR="00A250E4" w:rsidRPr="00A250E4" w:rsidRDefault="00A250E4" w:rsidP="00A250E4"/>
    <w:p w:rsidR="00F73D8D" w:rsidRPr="00F73D8D" w:rsidRDefault="00F73D8D" w:rsidP="00F73D8D">
      <w:pPr>
        <w:pStyle w:val="Heading2"/>
      </w:pPr>
      <w:bookmarkStart w:id="1621" w:name="_Ref465780337"/>
      <w:bookmarkStart w:id="1622" w:name="_Ref465780347"/>
      <w:bookmarkStart w:id="1623" w:name="_Ref465780378"/>
      <w:bookmarkStart w:id="1624" w:name="_Ref465780393"/>
      <w:bookmarkStart w:id="1625" w:name="_Ref465780495"/>
      <w:bookmarkStart w:id="1626" w:name="_Ref465780500"/>
      <w:bookmarkStart w:id="1627" w:name="_Ref465780585"/>
      <w:bookmarkStart w:id="1628" w:name="_Ref465780590"/>
      <w:bookmarkStart w:id="1629" w:name="_Toc483482789"/>
      <w:r w:rsidRPr="00F73D8D">
        <w:t>Orientation Static Drift</w:t>
      </w:r>
      <w:r>
        <w:t xml:space="preserve"> &amp; Orientation Noise</w:t>
      </w:r>
      <w:bookmarkEnd w:id="1621"/>
      <w:bookmarkEnd w:id="1622"/>
      <w:bookmarkEnd w:id="1623"/>
      <w:bookmarkEnd w:id="1624"/>
      <w:bookmarkEnd w:id="1625"/>
      <w:bookmarkEnd w:id="1626"/>
      <w:bookmarkEnd w:id="1627"/>
      <w:bookmarkEnd w:id="1628"/>
      <w:bookmarkEnd w:id="1629"/>
    </w:p>
    <w:p w:rsidR="00F73D8D" w:rsidRPr="001B1E24" w:rsidRDefault="00F73D8D" w:rsidP="00F73D8D">
      <w:pPr>
        <w:pStyle w:val="Heading3"/>
      </w:pPr>
      <w:bookmarkStart w:id="1630" w:name="_Toc483482790"/>
      <w:r w:rsidRPr="001B1E24">
        <w:t>Intent</w:t>
      </w:r>
      <w:bookmarkEnd w:id="1630"/>
    </w:p>
    <w:p w:rsidR="00F73D8D" w:rsidRDefault="00F73D8D" w:rsidP="00F73D8D">
      <w:pPr>
        <w:pStyle w:val="Body"/>
      </w:pPr>
      <w:r>
        <w:t>Measure of the ability of fusion code to remain at a stable orientation while motionless.</w:t>
      </w:r>
    </w:p>
    <w:p w:rsidR="00F73D8D" w:rsidRDefault="00F73D8D" w:rsidP="00F73D8D">
      <w:pPr>
        <w:pStyle w:val="Body"/>
      </w:pPr>
      <w:r>
        <w:t xml:space="preserve">Note: This test procedure has been modified from that used in prior versions of this document.  The period has been shortened to the same as that used for the Orientation Dynamic </w:t>
      </w:r>
      <w:r w:rsidR="00454FE4">
        <w:t>Drift</w:t>
      </w:r>
      <w:r>
        <w:t xml:space="preserve"> measurements.</w:t>
      </w:r>
    </w:p>
    <w:p w:rsidR="00F73D8D" w:rsidRPr="001B1E24" w:rsidRDefault="00F73D8D" w:rsidP="00F73D8D">
      <w:pPr>
        <w:pStyle w:val="Heading3"/>
      </w:pPr>
      <w:bookmarkStart w:id="1631" w:name="_Toc483482791"/>
      <w:r w:rsidRPr="001B1E24">
        <w:t>Procedure</w:t>
      </w:r>
      <w:bookmarkEnd w:id="1631"/>
    </w:p>
    <w:p w:rsidR="00F73D8D" w:rsidRPr="00A31560" w:rsidRDefault="00F73D8D" w:rsidP="008102D8">
      <w:pPr>
        <w:rPr>
          <w:rFonts w:eastAsiaTheme="majorEastAsia"/>
          <w:b/>
          <w:bCs/>
          <w:color w:val="000000" w:themeColor="text1"/>
          <w:sz w:val="28"/>
          <w:szCs w:val="24"/>
        </w:rPr>
      </w:pPr>
      <w:r>
        <w:t>Setup as defined in “</w:t>
      </w:r>
      <w:r w:rsidR="008102D8">
        <w:t>Simulation Environment</w:t>
      </w:r>
      <w:r>
        <w:t>”.</w:t>
      </w:r>
    </w:p>
    <w:p w:rsidR="00F73D8D" w:rsidRDefault="00F73D8D" w:rsidP="00F746EA">
      <w:pPr>
        <w:pStyle w:val="Body"/>
        <w:numPr>
          <w:ilvl w:val="0"/>
          <w:numId w:val="39"/>
        </w:numPr>
      </w:pPr>
      <w:r>
        <w:t>Precondition the DUT by executing magnetic calibration trajectory, leaving DUT in a given orientation.</w:t>
      </w:r>
    </w:p>
    <w:p w:rsidR="00DA6293" w:rsidRPr="00035BCA" w:rsidRDefault="00DA6293" w:rsidP="00F746EA">
      <w:pPr>
        <w:pStyle w:val="BodyList"/>
        <w:numPr>
          <w:ilvl w:val="0"/>
          <w:numId w:val="39"/>
        </w:numPr>
      </w:pPr>
      <w:r>
        <w:t>While the DUT remains in given orientation, collect orientation samples for an additional 100 seconds.</w:t>
      </w:r>
    </w:p>
    <w:p w:rsidR="00DA6293" w:rsidRDefault="00DA6293" w:rsidP="00F746EA">
      <w:pPr>
        <w:pStyle w:val="BodyList"/>
        <w:numPr>
          <w:ilvl w:val="0"/>
          <w:numId w:val="39"/>
        </w:numPr>
      </w:pPr>
      <w:r>
        <w:t>Plot and process the last 100 s of the test. Orientation static drift is the maximum angle change in the measured rotation vectors.</w:t>
      </w:r>
    </w:p>
    <w:p w:rsidR="00F73D8D" w:rsidRDefault="00F73D8D" w:rsidP="00F746EA">
      <w:pPr>
        <w:pStyle w:val="Body"/>
        <w:numPr>
          <w:ilvl w:val="0"/>
          <w:numId w:val="39"/>
        </w:numPr>
      </w:pPr>
      <w:r>
        <w:t xml:space="preserve">Compute orientation noise over the </w:t>
      </w:r>
      <w:r w:rsidR="00DA6293">
        <w:t>same 100 second period.</w:t>
      </w:r>
    </w:p>
    <w:p w:rsidR="00DA6293" w:rsidRDefault="00F73D8D" w:rsidP="00F746EA">
      <w:pPr>
        <w:pStyle w:val="Body"/>
        <w:numPr>
          <w:ilvl w:val="0"/>
          <w:numId w:val="39"/>
        </w:numPr>
      </w:pPr>
      <w:r>
        <w:t>Repeat steps 1–</w:t>
      </w:r>
      <w:r w:rsidR="00986A71">
        <w:t>4</w:t>
      </w:r>
      <w:r>
        <w:t xml:space="preserve"> for all six major orientations of the development board.</w:t>
      </w:r>
    </w:p>
    <w:p w:rsidR="00F73D8D" w:rsidRDefault="00F73D8D" w:rsidP="00F73D8D">
      <w:pPr>
        <w:pStyle w:val="Heading3"/>
      </w:pPr>
      <w:bookmarkStart w:id="1632" w:name="_Toc483482792"/>
      <w:r>
        <w:lastRenderedPageBreak/>
        <w:t>Results</w:t>
      </w:r>
      <w:bookmarkEnd w:id="1632"/>
    </w:p>
    <w:p w:rsidR="00F73D8D" w:rsidRPr="00F73D8D" w:rsidRDefault="00CA42C9">
      <w:pPr>
        <w:pStyle w:val="Caption"/>
        <w:pPrChange w:id="1633" w:author="Stanley Mike-RMPE01" w:date="2017-05-25T08:18:00Z">
          <w:pPr>
            <w:pStyle w:val="TableTitle"/>
          </w:pPr>
        </w:pPrChange>
      </w:pPr>
      <w:ins w:id="1634" w:author="Stanley Mike-RMPE01" w:date="2017-05-25T08:17:00Z">
        <w:r>
          <w:t xml:space="preserve">Table </w:t>
        </w:r>
        <w:r>
          <w:fldChar w:fldCharType="begin"/>
        </w:r>
        <w:r>
          <w:instrText xml:space="preserve"> SEQ Table \* ARABIC </w:instrText>
        </w:r>
        <w:r>
          <w:fldChar w:fldCharType="separate"/>
        </w:r>
      </w:ins>
      <w:ins w:id="1635" w:author="Stanley Mike-RMPE01" w:date="2017-05-27T12:25:00Z">
        <w:r w:rsidR="006C3433">
          <w:rPr>
            <w:noProof/>
          </w:rPr>
          <w:t>23</w:t>
        </w:r>
      </w:ins>
      <w:ins w:id="1636" w:author="Stanley Mike-RMPE01" w:date="2017-05-25T08:17:00Z">
        <w:r>
          <w:fldChar w:fldCharType="end"/>
        </w:r>
      </w:ins>
      <w:ins w:id="1637" w:author="Stanley Mike-RMPE01" w:date="2017-05-25T13:29:00Z">
        <w:r w:rsidR="00463750">
          <w:t>:</w:t>
        </w:r>
      </w:ins>
      <w:ins w:id="1638" w:author="Stanley Mike-RMPE01" w:date="2017-05-25T08:17:00Z">
        <w:r>
          <w:rPr>
            <w:noProof/>
          </w:rPr>
          <w:t xml:space="preserve"> </w:t>
        </w:r>
      </w:ins>
      <w:del w:id="1639" w:author="Stanley Mike-RMPE01" w:date="2017-05-25T08:18:00Z">
        <w:r w:rsidR="00F73D8D" w:rsidDel="00CA42C9">
          <w:delText xml:space="preserve">Table </w:delText>
        </w:r>
        <w:r w:rsidR="000504EF" w:rsidDel="00CA42C9">
          <w:delText>20</w:delText>
        </w:r>
        <w:r w:rsidR="00F73D8D" w:rsidDel="00CA42C9">
          <w:delText xml:space="preserve">: </w:delText>
        </w:r>
      </w:del>
      <w:r w:rsidR="00F73D8D">
        <w:t>Orientation Static Drift Results</w:t>
      </w:r>
    </w:p>
    <w:tbl>
      <w:tblPr>
        <w:tblStyle w:val="TableGrid"/>
        <w:tblW w:w="0" w:type="auto"/>
        <w:jc w:val="center"/>
        <w:tblLook w:val="04A0" w:firstRow="1" w:lastRow="0" w:firstColumn="1" w:lastColumn="0" w:noHBand="0" w:noVBand="1"/>
      </w:tblPr>
      <w:tblGrid>
        <w:gridCol w:w="3168"/>
        <w:gridCol w:w="3168"/>
        <w:gridCol w:w="3168"/>
      </w:tblGrid>
      <w:tr w:rsidR="00F73D8D" w:rsidTr="00BD398B">
        <w:trPr>
          <w:cnfStyle w:val="100000000000" w:firstRow="1" w:lastRow="0" w:firstColumn="0" w:lastColumn="0" w:oddVBand="0" w:evenVBand="0" w:oddHBand="0" w:evenHBand="0" w:firstRowFirstColumn="0" w:firstRowLastColumn="0" w:lastRowFirstColumn="0" w:lastRowLastColumn="0"/>
          <w:jc w:val="center"/>
        </w:trPr>
        <w:tc>
          <w:tcPr>
            <w:tcW w:w="3168" w:type="dxa"/>
          </w:tcPr>
          <w:p w:rsidR="00F73D8D" w:rsidRDefault="00F73D8D" w:rsidP="00BD398B">
            <w:r>
              <w:t>Algorithm</w:t>
            </w:r>
          </w:p>
        </w:tc>
        <w:tc>
          <w:tcPr>
            <w:tcW w:w="3168" w:type="dxa"/>
          </w:tcPr>
          <w:p w:rsidR="00F73D8D" w:rsidRDefault="00F73D8D" w:rsidP="00F73D8D">
            <w:r>
              <w:t>Orientation Static Drift</w:t>
            </w:r>
            <w:r w:rsidR="00454FE4">
              <w:t xml:space="preserve"> (over 1</w:t>
            </w:r>
            <w:r w:rsidR="00B91EDC">
              <w:t>0</w:t>
            </w:r>
            <w:r w:rsidR="00454FE4">
              <w:t>0 seconds)</w:t>
            </w:r>
          </w:p>
        </w:tc>
        <w:tc>
          <w:tcPr>
            <w:tcW w:w="3168" w:type="dxa"/>
          </w:tcPr>
          <w:p w:rsidR="00F73D8D" w:rsidRDefault="00F73D8D" w:rsidP="00F73D8D">
            <w:r>
              <w:t>Orientation Noise</w:t>
            </w:r>
          </w:p>
        </w:tc>
      </w:tr>
      <w:tr w:rsidR="00F73D8D" w:rsidTr="00BD398B">
        <w:trPr>
          <w:jc w:val="center"/>
        </w:trPr>
        <w:tc>
          <w:tcPr>
            <w:tcW w:w="3168" w:type="dxa"/>
          </w:tcPr>
          <w:p w:rsidR="00F73D8D" w:rsidRDefault="00F73D8D" w:rsidP="00BD398B">
            <w:pPr>
              <w:jc w:val="center"/>
            </w:pPr>
            <w:proofErr w:type="spellStart"/>
            <w:r>
              <w:t>eCompass</w:t>
            </w:r>
            <w:proofErr w:type="spellEnd"/>
          </w:p>
        </w:tc>
        <w:tc>
          <w:tcPr>
            <w:tcW w:w="3168" w:type="dxa"/>
          </w:tcPr>
          <w:p w:rsidR="00F73D8D" w:rsidRDefault="00B91EDC" w:rsidP="00B91EDC">
            <w:pPr>
              <w:jc w:val="center"/>
            </w:pPr>
            <w:r>
              <w:t>1.8</w:t>
            </w:r>
            <w:r w:rsidR="00F73D8D">
              <w:t xml:space="preserve"> degrees</w:t>
            </w:r>
          </w:p>
        </w:tc>
        <w:tc>
          <w:tcPr>
            <w:tcW w:w="3168" w:type="dxa"/>
          </w:tcPr>
          <w:p w:rsidR="00F73D8D" w:rsidRDefault="00454FE4" w:rsidP="002C6F08">
            <w:pPr>
              <w:jc w:val="center"/>
            </w:pPr>
            <w:r>
              <w:t>0.</w:t>
            </w:r>
            <w:r w:rsidR="002C6F08">
              <w:t>1</w:t>
            </w:r>
            <w:r>
              <w:t>6 degrees</w:t>
            </w:r>
          </w:p>
        </w:tc>
      </w:tr>
      <w:tr w:rsidR="00F73D8D" w:rsidTr="00BD398B">
        <w:trPr>
          <w:jc w:val="center"/>
        </w:trPr>
        <w:tc>
          <w:tcPr>
            <w:tcW w:w="3168" w:type="dxa"/>
          </w:tcPr>
          <w:p w:rsidR="00F73D8D" w:rsidRDefault="00F73D8D" w:rsidP="00BD398B">
            <w:pPr>
              <w:jc w:val="center"/>
            </w:pPr>
            <w:r>
              <w:t>6-axis Kalman</w:t>
            </w:r>
          </w:p>
        </w:tc>
        <w:tc>
          <w:tcPr>
            <w:tcW w:w="3168" w:type="dxa"/>
          </w:tcPr>
          <w:p w:rsidR="00F73D8D" w:rsidRDefault="00B91EDC" w:rsidP="00B91EDC">
            <w:pPr>
              <w:jc w:val="center"/>
            </w:pPr>
            <w:r>
              <w:t>30.4</w:t>
            </w:r>
            <w:r w:rsidR="00F73D8D">
              <w:t xml:space="preserve"> degrees</w:t>
            </w:r>
          </w:p>
        </w:tc>
        <w:tc>
          <w:tcPr>
            <w:tcW w:w="3168" w:type="dxa"/>
          </w:tcPr>
          <w:p w:rsidR="00F73D8D" w:rsidRDefault="002C6F08" w:rsidP="002C6F08">
            <w:pPr>
              <w:jc w:val="center"/>
            </w:pPr>
            <w:r>
              <w:t>1.62</w:t>
            </w:r>
            <w:r w:rsidR="00454FE4">
              <w:t xml:space="preserve"> degrees</w:t>
            </w:r>
          </w:p>
        </w:tc>
      </w:tr>
      <w:tr w:rsidR="00F73D8D" w:rsidTr="00BD398B">
        <w:trPr>
          <w:jc w:val="center"/>
        </w:trPr>
        <w:tc>
          <w:tcPr>
            <w:tcW w:w="3168" w:type="dxa"/>
          </w:tcPr>
          <w:p w:rsidR="00F73D8D" w:rsidRDefault="00F73D8D" w:rsidP="00BD398B">
            <w:pPr>
              <w:jc w:val="center"/>
            </w:pPr>
            <w:r>
              <w:t>9-axis Kalman</w:t>
            </w:r>
          </w:p>
        </w:tc>
        <w:tc>
          <w:tcPr>
            <w:tcW w:w="3168" w:type="dxa"/>
          </w:tcPr>
          <w:p w:rsidR="00F73D8D" w:rsidRDefault="00B91EDC" w:rsidP="00B91EDC">
            <w:pPr>
              <w:jc w:val="center"/>
            </w:pPr>
            <w:r>
              <w:t>.4</w:t>
            </w:r>
            <w:r w:rsidR="00F73D8D">
              <w:t xml:space="preserve"> degrees</w:t>
            </w:r>
          </w:p>
        </w:tc>
        <w:tc>
          <w:tcPr>
            <w:tcW w:w="3168" w:type="dxa"/>
          </w:tcPr>
          <w:p w:rsidR="00F73D8D" w:rsidRDefault="00454FE4" w:rsidP="002C6F08">
            <w:pPr>
              <w:jc w:val="center"/>
            </w:pPr>
            <w:r>
              <w:t>0.</w:t>
            </w:r>
            <w:r w:rsidR="002C6F08">
              <w:t>06</w:t>
            </w:r>
            <w:r>
              <w:t xml:space="preserve"> degrees</w:t>
            </w:r>
          </w:p>
        </w:tc>
      </w:tr>
    </w:tbl>
    <w:p w:rsidR="00A250E4" w:rsidRDefault="00A250E4" w:rsidP="00432157">
      <w:pPr>
        <w:pStyle w:val="Body"/>
      </w:pPr>
    </w:p>
    <w:p w:rsidR="00F31304" w:rsidRPr="00F31304" w:rsidRDefault="00F31304" w:rsidP="00432157">
      <w:pPr>
        <w:pStyle w:val="Body"/>
        <w:rPr>
          <w:b/>
        </w:rPr>
      </w:pPr>
      <w:r w:rsidRPr="00F31304">
        <w:rPr>
          <w:b/>
        </w:rPr>
        <w:t>It is important to note that the simulator used to compute these numbers did not include the “Fusion Standby” mode discussed in Section 4.9 of the Sensor Fusion User Guide.  Use of that feature allows the fusion engine to completely shut down after a few seconds of inactivity, as measured by the system accelerometer.  This will dramatically reduce the 6-axis Kalman static drift numbers.</w:t>
      </w:r>
    </w:p>
    <w:p w:rsidR="007326AC" w:rsidRDefault="00BD398B" w:rsidP="00F73D8D">
      <w:pPr>
        <w:pStyle w:val="Heading2"/>
      </w:pPr>
      <w:bookmarkStart w:id="1640" w:name="_Toc483482793"/>
      <w:r>
        <w:t>Summary</w:t>
      </w:r>
      <w:r w:rsidR="007326AC" w:rsidRPr="001B1E24">
        <w:t xml:space="preserve"> </w:t>
      </w:r>
      <w:r w:rsidR="00FB7067">
        <w:t xml:space="preserve">Mechanical </w:t>
      </w:r>
      <w:r w:rsidR="00B62588">
        <w:t>Results</w:t>
      </w:r>
      <w:bookmarkEnd w:id="1640"/>
    </w:p>
    <w:p w:rsidR="00BD398B" w:rsidRPr="00BD398B" w:rsidRDefault="00BD398B" w:rsidP="00BD398B">
      <w:pPr>
        <w:pStyle w:val="Heading3"/>
      </w:pPr>
      <w:bookmarkStart w:id="1641" w:name="_Toc483482794"/>
      <w:r>
        <w:t>9-Axis</w:t>
      </w:r>
      <w:bookmarkEnd w:id="1641"/>
    </w:p>
    <w:p w:rsidR="007326AC" w:rsidRDefault="007F6E20" w:rsidP="00FC7B68">
      <w:pPr>
        <w:pStyle w:val="Body"/>
      </w:pPr>
      <w:hyperlink w:anchor="_bookmark53" w:history="1">
        <w:r w:rsidR="007326AC">
          <w:rPr>
            <w:color w:val="0000FF"/>
          </w:rPr>
          <w:t xml:space="preserve">Table </w:t>
        </w:r>
        <w:r w:rsidR="005144FB">
          <w:rPr>
            <w:color w:val="0000FF"/>
          </w:rPr>
          <w:t>15</w:t>
        </w:r>
      </w:hyperlink>
      <w:r w:rsidR="007326AC">
        <w:rPr>
          <w:color w:val="0000FF"/>
        </w:rPr>
        <w:t xml:space="preserve"> </w:t>
      </w:r>
      <w:r w:rsidR="007326AC">
        <w:t>provides guidance for the 9-axis (accelerometer/magnetometer/gyro) indirect Kalman filter implementation.</w:t>
      </w:r>
    </w:p>
    <w:p w:rsidR="007326AC" w:rsidRPr="00B709C5" w:rsidRDefault="007326AC" w:rsidP="00B709C5">
      <w:pPr>
        <w:pStyle w:val="Body"/>
        <w:rPr>
          <w:rFonts w:eastAsia="Arial"/>
          <w:i/>
        </w:rPr>
      </w:pPr>
      <w:r w:rsidRPr="00B709C5">
        <w:rPr>
          <w:b/>
          <w:i/>
        </w:rPr>
        <w:t>N</w:t>
      </w:r>
      <w:r w:rsidR="004B70C4">
        <w:rPr>
          <w:b/>
          <w:i/>
        </w:rPr>
        <w:t>ote</w:t>
      </w:r>
      <w:r w:rsidR="005144FB" w:rsidRPr="00B709C5">
        <w:rPr>
          <w:b/>
          <w:i/>
        </w:rPr>
        <w:t>:</w:t>
      </w:r>
      <w:r w:rsidR="005144FB" w:rsidRPr="00B709C5">
        <w:rPr>
          <w:i/>
        </w:rPr>
        <w:t xml:space="preserve"> </w:t>
      </w:r>
      <w:r w:rsidR="00BD398B">
        <w:rPr>
          <w:i/>
        </w:rPr>
        <w:t xml:space="preserve">This datasheet is intended to characterize NXP sensor fusion </w:t>
      </w:r>
      <w:r w:rsidR="00BD398B" w:rsidRPr="00D64FF0">
        <w:rPr>
          <w:i/>
          <w:u w:val="single"/>
        </w:rPr>
        <w:t>algorithms</w:t>
      </w:r>
      <w:r w:rsidR="00BD398B">
        <w:rPr>
          <w:i/>
        </w:rPr>
        <w:t xml:space="preserve">.  </w:t>
      </w:r>
      <w:r w:rsidR="00D64FF0">
        <w:rPr>
          <w:rStyle w:val="BodyTextChar"/>
          <w:rFonts w:ascii="Arial" w:hAnsi="Arial"/>
          <w:i/>
          <w:sz w:val="22"/>
          <w:szCs w:val="22"/>
        </w:rPr>
        <w:t>Accordingly, sensor models include</w:t>
      </w:r>
      <w:r w:rsidR="00BD398B">
        <w:rPr>
          <w:rStyle w:val="BodyTextChar"/>
          <w:rFonts w:ascii="Arial" w:hAnsi="Arial"/>
          <w:i/>
          <w:sz w:val="22"/>
          <w:szCs w:val="22"/>
        </w:rPr>
        <w:t xml:space="preserve"> 1</w:t>
      </w:r>
      <w:r w:rsidR="00BD398B" w:rsidRPr="00BD398B">
        <w:rPr>
          <w:rStyle w:val="BodyTextChar"/>
          <w:rFonts w:ascii="Arial" w:hAnsi="Arial"/>
          <w:i/>
          <w:sz w:val="22"/>
          <w:szCs w:val="22"/>
          <w:vertAlign w:val="superscript"/>
        </w:rPr>
        <w:t>st</w:t>
      </w:r>
      <w:r w:rsidR="00BD398B">
        <w:rPr>
          <w:rStyle w:val="BodyTextChar"/>
          <w:rFonts w:ascii="Arial" w:hAnsi="Arial"/>
          <w:i/>
          <w:sz w:val="22"/>
          <w:szCs w:val="22"/>
        </w:rPr>
        <w:t xml:space="preserve"> order effects only.  Physical sensor non-</w:t>
      </w:r>
      <w:proofErr w:type="spellStart"/>
      <w:r w:rsidR="00BD398B">
        <w:rPr>
          <w:rStyle w:val="BodyTextChar"/>
          <w:rFonts w:ascii="Arial" w:hAnsi="Arial"/>
          <w:i/>
          <w:sz w:val="22"/>
          <w:szCs w:val="22"/>
        </w:rPr>
        <w:t>linearities</w:t>
      </w:r>
      <w:proofErr w:type="spellEnd"/>
      <w:r w:rsidR="00BD398B">
        <w:rPr>
          <w:rStyle w:val="BodyTextChar"/>
          <w:rFonts w:ascii="Arial" w:hAnsi="Arial"/>
          <w:i/>
          <w:sz w:val="22"/>
          <w:szCs w:val="22"/>
        </w:rPr>
        <w:t xml:space="preserve"> and misalignments may negatively </w:t>
      </w:r>
      <w:proofErr w:type="spellStart"/>
      <w:r w:rsidR="00BD398B">
        <w:rPr>
          <w:rStyle w:val="BodyTextChar"/>
          <w:rFonts w:ascii="Arial" w:hAnsi="Arial"/>
          <w:i/>
          <w:sz w:val="22"/>
          <w:szCs w:val="22"/>
        </w:rPr>
        <w:t>effect</w:t>
      </w:r>
      <w:proofErr w:type="spellEnd"/>
      <w:r w:rsidR="00BD398B">
        <w:rPr>
          <w:rStyle w:val="BodyTextChar"/>
          <w:rFonts w:ascii="Arial" w:hAnsi="Arial"/>
          <w:i/>
          <w:sz w:val="22"/>
          <w:szCs w:val="22"/>
        </w:rPr>
        <w:t xml:space="preserve"> parameters shown below.</w:t>
      </w:r>
      <w:r w:rsidR="00D64FF0">
        <w:rPr>
          <w:rStyle w:val="BodyTextChar"/>
          <w:rFonts w:ascii="Arial" w:hAnsi="Arial"/>
          <w:i/>
          <w:sz w:val="22"/>
          <w:szCs w:val="22"/>
        </w:rPr>
        <w:t xml:space="preserve"> </w:t>
      </w:r>
      <w:r w:rsidR="00D64FF0" w:rsidRPr="00B709C5">
        <w:rPr>
          <w:rStyle w:val="BodyTextChar"/>
          <w:rFonts w:ascii="Arial" w:hAnsi="Arial"/>
          <w:i/>
          <w:sz w:val="22"/>
          <w:szCs w:val="22"/>
        </w:rPr>
        <w:t xml:space="preserve">All </w:t>
      </w:r>
      <w:proofErr w:type="spellStart"/>
      <w:r w:rsidR="00D64FF0" w:rsidRPr="00B709C5">
        <w:rPr>
          <w:rStyle w:val="BodyTextChar"/>
          <w:rFonts w:ascii="Arial" w:hAnsi="Arial"/>
          <w:i/>
          <w:sz w:val="22"/>
          <w:szCs w:val="22"/>
        </w:rPr>
        <w:t>parametrics</w:t>
      </w:r>
      <w:proofErr w:type="spellEnd"/>
      <w:r w:rsidR="00D64FF0" w:rsidRPr="00B709C5">
        <w:rPr>
          <w:rStyle w:val="BodyTextChar"/>
          <w:rFonts w:ascii="Arial" w:hAnsi="Arial"/>
          <w:i/>
          <w:sz w:val="22"/>
          <w:szCs w:val="22"/>
        </w:rPr>
        <w:t xml:space="preserve"> provided in the following table are based on Version 7.00 </w:t>
      </w:r>
      <w:r w:rsidR="00D64FF0">
        <w:rPr>
          <w:rStyle w:val="BodyTextChar"/>
          <w:rFonts w:ascii="Arial" w:hAnsi="Arial"/>
          <w:i/>
          <w:sz w:val="22"/>
          <w:szCs w:val="22"/>
        </w:rPr>
        <w:t>simulations utilizing models described in “</w:t>
      </w:r>
      <w:r w:rsidR="00406B35">
        <w:fldChar w:fldCharType="begin"/>
      </w:r>
      <w:r w:rsidR="00406B35">
        <w:instrText xml:space="preserve"> REF _Ref465772587 \h  \* MERGEFORMAT </w:instrText>
      </w:r>
      <w:r w:rsidR="00406B35">
        <w:fldChar w:fldCharType="separate"/>
      </w:r>
      <w:ins w:id="1642" w:author="Stanley Mike-RMPE01" w:date="2017-05-27T12:25:00Z">
        <w:r w:rsidR="006C3433" w:rsidRPr="006C3433">
          <w:rPr>
            <w:i/>
            <w:rPrChange w:id="1643" w:author="Stanley Mike-RMPE01" w:date="2017-05-27T12:25:00Z">
              <w:rPr/>
            </w:rPrChange>
          </w:rPr>
          <w:t>Simulation Environment</w:t>
        </w:r>
      </w:ins>
      <w:del w:id="1644" w:author="Stanley Mike-RMPE01" w:date="2017-05-24T08:04:00Z">
        <w:r w:rsidR="00481D8A" w:rsidRPr="00481D8A" w:rsidDel="002E0BB9">
          <w:rPr>
            <w:i/>
          </w:rPr>
          <w:delText>Simulation Environment</w:delText>
        </w:r>
      </w:del>
      <w:r w:rsidR="00406B35">
        <w:fldChar w:fldCharType="end"/>
      </w:r>
      <w:r w:rsidR="00D64FF0">
        <w:rPr>
          <w:rStyle w:val="BodyTextChar"/>
          <w:rFonts w:ascii="Arial" w:hAnsi="Arial"/>
          <w:i/>
          <w:sz w:val="22"/>
          <w:szCs w:val="22"/>
        </w:rPr>
        <w:t xml:space="preserve">”.  </w:t>
      </w:r>
    </w:p>
    <w:p w:rsidR="007326AC" w:rsidRPr="00FC7B68" w:rsidRDefault="00CA42C9">
      <w:pPr>
        <w:pStyle w:val="Caption"/>
        <w:pPrChange w:id="1645" w:author="Stanley Mike-RMPE01" w:date="2017-05-25T08:18:00Z">
          <w:pPr>
            <w:pStyle w:val="TableTitle"/>
          </w:pPr>
        </w:pPrChange>
      </w:pPr>
      <w:ins w:id="1646" w:author="Stanley Mike-RMPE01" w:date="2017-05-25T08:18:00Z">
        <w:r>
          <w:t xml:space="preserve">Table </w:t>
        </w:r>
        <w:r>
          <w:fldChar w:fldCharType="begin"/>
        </w:r>
        <w:r>
          <w:instrText xml:space="preserve"> SEQ Table \* ARABIC </w:instrText>
        </w:r>
        <w:r>
          <w:fldChar w:fldCharType="separate"/>
        </w:r>
      </w:ins>
      <w:ins w:id="1647" w:author="Stanley Mike-RMPE01" w:date="2017-05-27T12:25:00Z">
        <w:r w:rsidR="006C3433">
          <w:rPr>
            <w:noProof/>
          </w:rPr>
          <w:t>24</w:t>
        </w:r>
      </w:ins>
      <w:ins w:id="1648" w:author="Stanley Mike-RMPE01" w:date="2017-05-25T08:18:00Z">
        <w:r>
          <w:fldChar w:fldCharType="end"/>
        </w:r>
      </w:ins>
      <w:ins w:id="1649" w:author="Stanley Mike-RMPE01" w:date="2017-05-25T13:29:00Z">
        <w:r w:rsidR="00463750">
          <w:t>:</w:t>
        </w:r>
      </w:ins>
      <w:ins w:id="1650" w:author="Stanley Mike-RMPE01" w:date="2017-05-25T08:18:00Z">
        <w:r>
          <w:rPr>
            <w:noProof/>
          </w:rPr>
          <w:t xml:space="preserve"> </w:t>
        </w:r>
      </w:ins>
      <w:del w:id="1651" w:author="Stanley Mike-RMPE01" w:date="2017-05-25T08:18:00Z">
        <w:r w:rsidR="001B1E24" w:rsidRPr="00FC7B68" w:rsidDel="00CA42C9">
          <w:delText xml:space="preserve">Table </w:delText>
        </w:r>
        <w:r w:rsidR="000504EF" w:rsidDel="00CA42C9">
          <w:delText>21</w:delText>
        </w:r>
        <w:r w:rsidR="001B1E24" w:rsidRPr="00FC7B68" w:rsidDel="00CA42C9">
          <w:delText xml:space="preserve">. </w:delText>
        </w:r>
      </w:del>
      <w:r w:rsidR="007326AC" w:rsidRPr="00FC7B68">
        <w:t xml:space="preserve">9-axis Sensor Fusion </w:t>
      </w:r>
      <w:r w:rsidR="0097233A">
        <w:t>p</w:t>
      </w:r>
      <w:r w:rsidR="007326AC" w:rsidRPr="00FC7B68">
        <w:t xml:space="preserve">erformance </w:t>
      </w:r>
      <w:r w:rsidR="0097233A">
        <w:t>m</w:t>
      </w:r>
      <w:r w:rsidR="007326AC" w:rsidRPr="00FC7B68">
        <w:t>etrics</w:t>
      </w:r>
    </w:p>
    <w:tbl>
      <w:tblPr>
        <w:tblStyle w:val="Freescale2"/>
        <w:tblW w:w="9945" w:type="dxa"/>
        <w:jc w:val="center"/>
        <w:tblLayout w:type="fixed"/>
        <w:tblLook w:val="0620" w:firstRow="1" w:lastRow="0" w:firstColumn="0" w:lastColumn="0" w:noHBand="1" w:noVBand="1"/>
      </w:tblPr>
      <w:tblGrid>
        <w:gridCol w:w="3024"/>
        <w:gridCol w:w="973"/>
        <w:gridCol w:w="2016"/>
        <w:gridCol w:w="983"/>
        <w:gridCol w:w="983"/>
        <w:gridCol w:w="983"/>
        <w:gridCol w:w="983"/>
      </w:tblGrid>
      <w:tr w:rsidR="00F435DE" w:rsidTr="00F435DE">
        <w:trPr>
          <w:cnfStyle w:val="100000000000" w:firstRow="1" w:lastRow="0" w:firstColumn="0" w:lastColumn="0" w:oddVBand="0" w:evenVBand="0" w:oddHBand="0" w:evenHBand="0" w:firstRowFirstColumn="0" w:firstRowLastColumn="0" w:lastRowFirstColumn="0" w:lastRowLastColumn="0"/>
          <w:jc w:val="center"/>
        </w:trPr>
        <w:tc>
          <w:tcPr>
            <w:tcW w:w="3024" w:type="dxa"/>
          </w:tcPr>
          <w:p w:rsidR="00F435DE" w:rsidRDefault="00F435DE" w:rsidP="003C146F">
            <w:pPr>
              <w:pStyle w:val="CellBody"/>
              <w:rPr>
                <w:rFonts w:eastAsia="Arial" w:cs="Arial"/>
                <w:szCs w:val="18"/>
              </w:rPr>
            </w:pPr>
            <w:r>
              <w:t>Characteristic</w:t>
            </w:r>
          </w:p>
        </w:tc>
        <w:tc>
          <w:tcPr>
            <w:tcW w:w="973" w:type="dxa"/>
          </w:tcPr>
          <w:p w:rsidR="00F435DE" w:rsidRDefault="00F435DE" w:rsidP="003C146F">
            <w:pPr>
              <w:pStyle w:val="CellBody"/>
              <w:rPr>
                <w:rFonts w:eastAsia="Arial" w:cs="Arial"/>
                <w:szCs w:val="18"/>
              </w:rPr>
            </w:pPr>
            <w:r>
              <w:t>Symbol</w:t>
            </w:r>
          </w:p>
        </w:tc>
        <w:tc>
          <w:tcPr>
            <w:tcW w:w="2016" w:type="dxa"/>
          </w:tcPr>
          <w:p w:rsidR="00F435DE" w:rsidRDefault="00432157" w:rsidP="003C146F">
            <w:pPr>
              <w:pStyle w:val="CellBody"/>
            </w:pPr>
            <w:r>
              <w:t>Section Reference</w:t>
            </w:r>
          </w:p>
        </w:tc>
        <w:tc>
          <w:tcPr>
            <w:tcW w:w="983" w:type="dxa"/>
          </w:tcPr>
          <w:p w:rsidR="00F435DE" w:rsidRDefault="00F435DE" w:rsidP="003C146F">
            <w:pPr>
              <w:pStyle w:val="CellBody"/>
              <w:rPr>
                <w:rFonts w:eastAsia="Arial" w:cs="Arial"/>
                <w:szCs w:val="18"/>
              </w:rPr>
            </w:pPr>
            <w:r>
              <w:t>Min</w:t>
            </w:r>
          </w:p>
        </w:tc>
        <w:tc>
          <w:tcPr>
            <w:tcW w:w="983" w:type="dxa"/>
          </w:tcPr>
          <w:p w:rsidR="00F435DE" w:rsidRDefault="00F435DE" w:rsidP="003C146F">
            <w:pPr>
              <w:pStyle w:val="CellBody"/>
              <w:rPr>
                <w:rFonts w:eastAsia="Arial" w:cs="Arial"/>
                <w:szCs w:val="18"/>
              </w:rPr>
            </w:pPr>
            <w:proofErr w:type="spellStart"/>
            <w:r>
              <w:t>Typ</w:t>
            </w:r>
            <w:proofErr w:type="spellEnd"/>
          </w:p>
        </w:tc>
        <w:tc>
          <w:tcPr>
            <w:tcW w:w="983" w:type="dxa"/>
          </w:tcPr>
          <w:p w:rsidR="00F435DE" w:rsidRDefault="00F435DE" w:rsidP="003C146F">
            <w:pPr>
              <w:pStyle w:val="CellBody"/>
              <w:rPr>
                <w:rFonts w:eastAsia="Arial" w:cs="Arial"/>
                <w:szCs w:val="18"/>
              </w:rPr>
            </w:pPr>
            <w:r>
              <w:t>Max</w:t>
            </w:r>
          </w:p>
        </w:tc>
        <w:tc>
          <w:tcPr>
            <w:tcW w:w="983" w:type="dxa"/>
          </w:tcPr>
          <w:p w:rsidR="00F435DE" w:rsidRDefault="00F435DE" w:rsidP="003C146F">
            <w:pPr>
              <w:pStyle w:val="CellBody"/>
              <w:rPr>
                <w:rFonts w:eastAsia="Arial" w:cs="Arial"/>
                <w:szCs w:val="18"/>
              </w:rPr>
            </w:pPr>
            <w:r>
              <w:t>Unit</w:t>
            </w:r>
          </w:p>
        </w:tc>
      </w:tr>
      <w:tr w:rsidR="00F435DE" w:rsidTr="00F435DE">
        <w:trPr>
          <w:jc w:val="center"/>
        </w:trPr>
        <w:tc>
          <w:tcPr>
            <w:tcW w:w="3024" w:type="dxa"/>
          </w:tcPr>
          <w:p w:rsidR="00F435DE" w:rsidRDefault="00F435DE" w:rsidP="003C146F">
            <w:pPr>
              <w:pStyle w:val="CellBody"/>
              <w:rPr>
                <w:rFonts w:eastAsia="Arial" w:cs="Arial"/>
                <w:szCs w:val="18"/>
              </w:rPr>
            </w:pPr>
            <w:r>
              <w:t>Orientation static drift</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SD</w:t>
            </w:r>
          </w:p>
        </w:tc>
        <w:tc>
          <w:tcPr>
            <w:tcW w:w="2016" w:type="dxa"/>
          </w:tcPr>
          <w:p w:rsidR="00F435DE"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_Ref465780378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0.4</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static noise</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SN</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_Ref465780393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0.1</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 RMS</w:t>
            </w:r>
          </w:p>
        </w:tc>
      </w:tr>
      <w:tr w:rsidR="00F435DE" w:rsidTr="00F435DE">
        <w:trPr>
          <w:jc w:val="center"/>
        </w:trPr>
        <w:tc>
          <w:tcPr>
            <w:tcW w:w="3024" w:type="dxa"/>
          </w:tcPr>
          <w:p w:rsidR="00F435DE" w:rsidRDefault="00F435DE" w:rsidP="003C146F">
            <w:pPr>
              <w:pStyle w:val="CellBody"/>
              <w:rPr>
                <w:rFonts w:eastAsia="Arial" w:cs="Arial"/>
                <w:szCs w:val="18"/>
              </w:rPr>
            </w:pPr>
            <w:r>
              <w:t>Orientation dynamic drift</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DD</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6C3433">
              <w:rPr>
                <w:rFonts w:eastAsia="Arial" w:cs="Arial"/>
                <w:szCs w:val="18"/>
              </w:rPr>
              <w:t>5.10</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1.2</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Max angular Rate</w:t>
            </w:r>
          </w:p>
        </w:tc>
        <w:tc>
          <w:tcPr>
            <w:tcW w:w="973" w:type="dxa"/>
          </w:tcPr>
          <w:p w:rsidR="00F435DE" w:rsidRDefault="00F435DE" w:rsidP="003C146F">
            <w:pPr>
              <w:pStyle w:val="CellBody"/>
              <w:jc w:val="center"/>
              <w:rPr>
                <w:rFonts w:eastAsia="Arial" w:cs="Arial"/>
                <w:sz w:val="13"/>
                <w:szCs w:val="13"/>
              </w:rPr>
            </w:pPr>
            <w:r>
              <w:rPr>
                <w:position w:val="4"/>
              </w:rPr>
              <w:t>AR</w:t>
            </w:r>
            <w:r>
              <w:rPr>
                <w:sz w:val="13"/>
              </w:rPr>
              <w:t>MAX</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_Ref465780407 \r \h </w:instrText>
            </w:r>
            <w:r>
              <w:rPr>
                <w:rFonts w:eastAsia="Arial" w:cs="Arial"/>
                <w:szCs w:val="18"/>
              </w:rPr>
            </w:r>
            <w:r>
              <w:rPr>
                <w:rFonts w:eastAsia="Arial" w:cs="Arial"/>
                <w:szCs w:val="18"/>
              </w:rPr>
              <w:fldChar w:fldCharType="separate"/>
            </w:r>
            <w:r w:rsidR="006C3433">
              <w:rPr>
                <w:rFonts w:eastAsia="Arial" w:cs="Arial"/>
                <w:szCs w:val="18"/>
              </w:rPr>
              <w:t>5.9</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68432E">
            <w:pPr>
              <w:pStyle w:val="CellBody"/>
              <w:jc w:val="center"/>
              <w:rPr>
                <w:rFonts w:eastAsia="Arial" w:cs="Arial"/>
                <w:sz w:val="13"/>
                <w:szCs w:val="13"/>
              </w:rPr>
            </w:pPr>
            <w:r>
              <w:rPr>
                <w:spacing w:val="-1"/>
              </w:rPr>
              <w:t>2000</w:t>
            </w:r>
            <w:r w:rsidRPr="0068432E">
              <w:rPr>
                <w:spacing w:val="-1"/>
                <w:vertAlign w:val="superscript"/>
              </w:rPr>
              <w:t>1</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proofErr w:type="spellStart"/>
            <w:r>
              <w:t>dps</w:t>
            </w:r>
            <w:proofErr w:type="spellEnd"/>
          </w:p>
        </w:tc>
      </w:tr>
      <w:tr w:rsidR="00F435DE" w:rsidTr="00F435DE">
        <w:trPr>
          <w:jc w:val="center"/>
        </w:trPr>
        <w:tc>
          <w:tcPr>
            <w:tcW w:w="3024" w:type="dxa"/>
          </w:tcPr>
          <w:p w:rsidR="00F435DE" w:rsidRDefault="00F435DE" w:rsidP="003C146F">
            <w:pPr>
              <w:pStyle w:val="CellBody"/>
              <w:rPr>
                <w:rFonts w:eastAsia="Arial" w:cs="Arial"/>
                <w:szCs w:val="18"/>
              </w:rPr>
            </w:pPr>
            <w:r>
              <w:t>Orientation response delay</w:t>
            </w:r>
          </w:p>
        </w:tc>
        <w:tc>
          <w:tcPr>
            <w:tcW w:w="973" w:type="dxa"/>
          </w:tcPr>
          <w:p w:rsidR="00F435DE" w:rsidRDefault="00F435DE" w:rsidP="003C146F">
            <w:pPr>
              <w:pStyle w:val="CellBody"/>
              <w:jc w:val="center"/>
              <w:rPr>
                <w:rFonts w:eastAsia="Arial" w:cs="Arial"/>
                <w:sz w:val="13"/>
                <w:szCs w:val="13"/>
              </w:rPr>
            </w:pPr>
            <w:r>
              <w:rPr>
                <w:position w:val="4"/>
              </w:rPr>
              <w:t>O</w:t>
            </w:r>
            <w:r>
              <w:rPr>
                <w:sz w:val="13"/>
              </w:rPr>
              <w:t>RD</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_Ref465780431 \r \h </w:instrText>
            </w:r>
            <w:r>
              <w:rPr>
                <w:rFonts w:eastAsia="Arial" w:cs="Arial"/>
                <w:szCs w:val="18"/>
              </w:rPr>
            </w:r>
            <w:r>
              <w:rPr>
                <w:rFonts w:eastAsia="Arial" w:cs="Arial"/>
                <w:szCs w:val="18"/>
              </w:rPr>
              <w:fldChar w:fldCharType="separate"/>
            </w:r>
            <w:r w:rsidR="006C3433">
              <w:rPr>
                <w:rFonts w:eastAsia="Arial" w:cs="Arial"/>
                <w:szCs w:val="18"/>
              </w:rPr>
              <w:t>5.8</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C0768D">
            <w:pPr>
              <w:pStyle w:val="CellBody"/>
              <w:jc w:val="center"/>
              <w:rPr>
                <w:rFonts w:eastAsia="Arial" w:cs="Arial"/>
                <w:szCs w:val="18"/>
              </w:rPr>
            </w:pPr>
            <w:r>
              <w:t>&lt; 2</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F11B8">
            <w:pPr>
              <w:pStyle w:val="CellBody"/>
              <w:jc w:val="center"/>
              <w:rPr>
                <w:rFonts w:eastAsia="Arial" w:cs="Arial"/>
                <w:szCs w:val="18"/>
              </w:rPr>
            </w:pPr>
            <w:r>
              <w:t>fusion time interval</w:t>
            </w:r>
          </w:p>
        </w:tc>
      </w:tr>
      <w:tr w:rsidR="00F435DE" w:rsidTr="00F435DE">
        <w:trPr>
          <w:jc w:val="center"/>
        </w:trPr>
        <w:tc>
          <w:tcPr>
            <w:tcW w:w="3024" w:type="dxa"/>
          </w:tcPr>
          <w:p w:rsidR="00F435DE" w:rsidRDefault="00F435DE" w:rsidP="003C146F">
            <w:pPr>
              <w:pStyle w:val="CellBody"/>
              <w:rPr>
                <w:rFonts w:eastAsia="Arial" w:cs="Arial"/>
                <w:szCs w:val="18"/>
              </w:rPr>
            </w:pPr>
            <w:r>
              <w:t>Gyro offset step response</w:t>
            </w:r>
          </w:p>
        </w:tc>
        <w:tc>
          <w:tcPr>
            <w:tcW w:w="973" w:type="dxa"/>
          </w:tcPr>
          <w:p w:rsidR="00F435DE" w:rsidRDefault="00F435DE" w:rsidP="003C146F">
            <w:pPr>
              <w:pStyle w:val="CellBody"/>
              <w:jc w:val="center"/>
              <w:rPr>
                <w:rFonts w:eastAsia="Arial" w:cs="Arial"/>
                <w:sz w:val="13"/>
                <w:szCs w:val="13"/>
              </w:rPr>
            </w:pPr>
            <w:r>
              <w:rPr>
                <w:position w:val="4"/>
              </w:rPr>
              <w:t>T</w:t>
            </w:r>
            <w:r>
              <w:rPr>
                <w:sz w:val="13"/>
              </w:rPr>
              <w:t>GOSR</w:t>
            </w:r>
          </w:p>
        </w:tc>
        <w:tc>
          <w:tcPr>
            <w:tcW w:w="2016" w:type="dxa"/>
          </w:tcPr>
          <w:p w:rsidR="00F435DE" w:rsidRDefault="00F435DE" w:rsidP="003C146F">
            <w:pPr>
              <w:pStyle w:val="CellBody"/>
              <w:jc w:val="center"/>
              <w:rPr>
                <w:rFonts w:eastAsia="Arial" w:cs="Arial"/>
                <w:szCs w:val="18"/>
              </w:rPr>
            </w:pP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TBD</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seconds</w:t>
            </w:r>
          </w:p>
        </w:tc>
      </w:tr>
      <w:tr w:rsidR="00F435DE" w:rsidTr="00F435DE">
        <w:trPr>
          <w:jc w:val="center"/>
        </w:trPr>
        <w:tc>
          <w:tcPr>
            <w:tcW w:w="3024" w:type="dxa"/>
          </w:tcPr>
          <w:p w:rsidR="00F435DE" w:rsidRDefault="00F435DE" w:rsidP="003C146F">
            <w:pPr>
              <w:pStyle w:val="CellBody"/>
              <w:rPr>
                <w:rFonts w:eastAsia="Arial" w:cs="Arial"/>
                <w:szCs w:val="18"/>
              </w:rPr>
            </w:pPr>
            <w:r>
              <w:t>Error in computed linear acceleration in each of X, Y &amp; Z dimensions</w:t>
            </w:r>
          </w:p>
        </w:tc>
        <w:tc>
          <w:tcPr>
            <w:tcW w:w="973" w:type="dxa"/>
          </w:tcPr>
          <w:p w:rsidR="00F435DE" w:rsidRDefault="00F435DE" w:rsidP="003C146F">
            <w:pPr>
              <w:pStyle w:val="CellBody"/>
              <w:jc w:val="center"/>
              <w:rPr>
                <w:rFonts w:eastAsia="Arial" w:cs="Arial"/>
                <w:szCs w:val="18"/>
              </w:rPr>
            </w:pPr>
            <w:r>
              <w:t>LAE</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_Ref465780442 \r \h </w:instrText>
            </w:r>
            <w:r>
              <w:rPr>
                <w:rFonts w:eastAsia="Arial" w:cs="Arial"/>
                <w:szCs w:val="18"/>
              </w:rPr>
            </w:r>
            <w:r>
              <w:rPr>
                <w:rFonts w:eastAsia="Arial" w:cs="Arial"/>
                <w:szCs w:val="18"/>
              </w:rPr>
              <w:fldChar w:fldCharType="separate"/>
            </w:r>
            <w:r w:rsidR="006C3433">
              <w:rPr>
                <w:rFonts w:eastAsia="Arial" w:cs="Arial"/>
                <w:szCs w:val="18"/>
              </w:rPr>
              <w:t>5.7</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10</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rPr>
                <w:i/>
                <w:w w:val="110"/>
              </w:rPr>
              <w:t>mg</w:t>
            </w:r>
          </w:p>
        </w:tc>
      </w:tr>
      <w:tr w:rsidR="00F435DE" w:rsidTr="00F435DE">
        <w:trPr>
          <w:jc w:val="center"/>
        </w:trPr>
        <w:tc>
          <w:tcPr>
            <w:tcW w:w="3024" w:type="dxa"/>
          </w:tcPr>
          <w:p w:rsidR="00F435DE" w:rsidRDefault="00F435DE" w:rsidP="003F11B8">
            <w:pPr>
              <w:pStyle w:val="CellBody"/>
              <w:rPr>
                <w:rFonts w:eastAsia="Arial" w:cs="Arial"/>
                <w:sz w:val="13"/>
                <w:szCs w:val="13"/>
              </w:rPr>
            </w:pPr>
            <w:r>
              <w:t>Compass heading linearity</w:t>
            </w:r>
            <w:r>
              <w:rPr>
                <w:vertAlign w:val="superscript"/>
              </w:rPr>
              <w:t>2</w:t>
            </w:r>
          </w:p>
        </w:tc>
        <w:tc>
          <w:tcPr>
            <w:tcW w:w="973" w:type="dxa"/>
          </w:tcPr>
          <w:p w:rsidR="00F435DE" w:rsidRDefault="00F435DE" w:rsidP="003C146F">
            <w:pPr>
              <w:pStyle w:val="CellBody"/>
              <w:jc w:val="center"/>
              <w:rPr>
                <w:rFonts w:eastAsia="Arial" w:cs="Arial"/>
                <w:sz w:val="13"/>
                <w:szCs w:val="13"/>
              </w:rPr>
            </w:pPr>
            <w:r>
              <w:t>CH</w:t>
            </w:r>
            <w:r>
              <w:rPr>
                <w:position w:val="-3"/>
                <w:sz w:val="13"/>
              </w:rPr>
              <w:t>l</w:t>
            </w:r>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_Ref465780453 \r \h </w:instrText>
            </w:r>
            <w:r>
              <w:rPr>
                <w:rFonts w:eastAsia="Arial" w:cs="Arial"/>
                <w:szCs w:val="18"/>
              </w:rPr>
            </w:r>
            <w:r>
              <w:rPr>
                <w:rFonts w:eastAsia="Arial" w:cs="Arial"/>
                <w:szCs w:val="18"/>
              </w:rPr>
              <w:fldChar w:fldCharType="separate"/>
            </w:r>
            <w:r w:rsidR="006C3433">
              <w:rPr>
                <w:rFonts w:eastAsia="Arial" w:cs="Arial"/>
                <w:szCs w:val="18"/>
              </w:rPr>
              <w:t>5.4</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5</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Compass heading accuracy</w:t>
            </w:r>
          </w:p>
        </w:tc>
        <w:tc>
          <w:tcPr>
            <w:tcW w:w="973" w:type="dxa"/>
          </w:tcPr>
          <w:p w:rsidR="00F435DE" w:rsidRDefault="00F435DE" w:rsidP="003C146F">
            <w:pPr>
              <w:pStyle w:val="CellBody"/>
              <w:jc w:val="center"/>
              <w:rPr>
                <w:rFonts w:eastAsia="Arial" w:cs="Arial"/>
                <w:sz w:val="13"/>
                <w:szCs w:val="13"/>
              </w:rPr>
            </w:pPr>
            <w:r>
              <w:rPr>
                <w:position w:val="4"/>
              </w:rPr>
              <w:t>CH</w:t>
            </w:r>
            <w:proofErr w:type="spellStart"/>
            <w:r>
              <w:rPr>
                <w:sz w:val="13"/>
              </w:rPr>
              <w:t>acc</w:t>
            </w:r>
            <w:proofErr w:type="spellEnd"/>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_Ref465780459 \r \h </w:instrText>
            </w:r>
            <w:r>
              <w:rPr>
                <w:rFonts w:eastAsia="Arial" w:cs="Arial"/>
                <w:szCs w:val="18"/>
              </w:rPr>
            </w:r>
            <w:r>
              <w:rPr>
                <w:rFonts w:eastAsia="Arial" w:cs="Arial"/>
                <w:szCs w:val="18"/>
              </w:rPr>
              <w:fldChar w:fldCharType="separate"/>
            </w:r>
            <w:r w:rsidR="006C3433">
              <w:rPr>
                <w:rFonts w:eastAsia="Arial" w:cs="Arial"/>
                <w:szCs w:val="18"/>
              </w:rPr>
              <w:t>5.4</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5</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magnetic immunity - static device</w:t>
            </w:r>
          </w:p>
        </w:tc>
        <w:tc>
          <w:tcPr>
            <w:tcW w:w="973" w:type="dxa"/>
          </w:tcPr>
          <w:p w:rsidR="00F435DE" w:rsidRDefault="00F435DE" w:rsidP="003C146F">
            <w:pPr>
              <w:pStyle w:val="CellBody"/>
              <w:jc w:val="center"/>
              <w:rPr>
                <w:rFonts w:eastAsia="Arial" w:cs="Arial"/>
                <w:sz w:val="13"/>
                <w:szCs w:val="13"/>
              </w:rPr>
            </w:pPr>
            <w:r>
              <w:rPr>
                <w:position w:val="4"/>
              </w:rPr>
              <w:t>O</w:t>
            </w:r>
            <w:proofErr w:type="spellStart"/>
            <w:r>
              <w:rPr>
                <w:sz w:val="13"/>
              </w:rPr>
              <w:t>mis</w:t>
            </w:r>
            <w:proofErr w:type="spellEnd"/>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_Ref465780471 \r \h </w:instrText>
            </w:r>
            <w:r>
              <w:rPr>
                <w:rFonts w:eastAsia="Arial" w:cs="Arial"/>
                <w:szCs w:val="18"/>
              </w:rPr>
            </w:r>
            <w:r>
              <w:rPr>
                <w:rFonts w:eastAsia="Arial" w:cs="Arial"/>
                <w:szCs w:val="18"/>
              </w:rPr>
              <w:fldChar w:fldCharType="separate"/>
            </w:r>
            <w:r w:rsidR="006C3433">
              <w:rPr>
                <w:rFonts w:eastAsia="Arial" w:cs="Arial"/>
                <w:szCs w:val="18"/>
              </w:rPr>
              <w:t>5.5.1</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0.6</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3024" w:type="dxa"/>
          </w:tcPr>
          <w:p w:rsidR="00F435DE" w:rsidRDefault="00F435DE" w:rsidP="003C146F">
            <w:pPr>
              <w:pStyle w:val="CellBody"/>
              <w:rPr>
                <w:rFonts w:eastAsia="Arial" w:cs="Arial"/>
                <w:szCs w:val="18"/>
              </w:rPr>
            </w:pPr>
            <w:r>
              <w:t>Orientation magnetic immunity - moving device</w:t>
            </w:r>
          </w:p>
        </w:tc>
        <w:tc>
          <w:tcPr>
            <w:tcW w:w="973" w:type="dxa"/>
          </w:tcPr>
          <w:p w:rsidR="00F435DE" w:rsidRDefault="00F435DE" w:rsidP="003C146F">
            <w:pPr>
              <w:pStyle w:val="CellBody"/>
              <w:jc w:val="center"/>
              <w:rPr>
                <w:rFonts w:eastAsia="Arial" w:cs="Arial"/>
                <w:sz w:val="13"/>
                <w:szCs w:val="13"/>
              </w:rPr>
            </w:pPr>
            <w:r>
              <w:rPr>
                <w:spacing w:val="-1"/>
                <w:position w:val="4"/>
              </w:rPr>
              <w:t>O</w:t>
            </w:r>
            <w:proofErr w:type="spellStart"/>
            <w:r>
              <w:rPr>
                <w:spacing w:val="-1"/>
                <w:sz w:val="13"/>
              </w:rPr>
              <w:t>mim</w:t>
            </w:r>
            <w:proofErr w:type="spellEnd"/>
          </w:p>
        </w:tc>
        <w:tc>
          <w:tcPr>
            <w:tcW w:w="2016"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_Ref465780479 \r \h </w:instrText>
            </w:r>
            <w:r>
              <w:rPr>
                <w:rFonts w:eastAsia="Arial" w:cs="Arial"/>
                <w:szCs w:val="18"/>
              </w:rPr>
            </w:r>
            <w:r>
              <w:rPr>
                <w:rFonts w:eastAsia="Arial" w:cs="Arial"/>
                <w:szCs w:val="18"/>
              </w:rPr>
              <w:fldChar w:fldCharType="separate"/>
            </w:r>
            <w:r w:rsidR="006C3433">
              <w:rPr>
                <w:rFonts w:eastAsia="Arial" w:cs="Arial"/>
                <w:szCs w:val="18"/>
              </w:rPr>
              <w:t>5.5.2</w:t>
            </w:r>
            <w:r>
              <w:rPr>
                <w:rFonts w:eastAsia="Arial" w:cs="Arial"/>
                <w:szCs w:val="18"/>
              </w:rPr>
              <w:fldChar w:fldCharType="end"/>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0.6</w:t>
            </w:r>
          </w:p>
        </w:tc>
        <w:tc>
          <w:tcPr>
            <w:tcW w:w="983" w:type="dxa"/>
          </w:tcPr>
          <w:p w:rsidR="00F435DE" w:rsidRDefault="00F435DE" w:rsidP="003C146F">
            <w:pPr>
              <w:pStyle w:val="CellBody"/>
              <w:jc w:val="center"/>
              <w:rPr>
                <w:rFonts w:eastAsia="Arial" w:cs="Arial"/>
                <w:szCs w:val="18"/>
              </w:rPr>
            </w:pPr>
            <w:r>
              <w:rPr>
                <w:rFonts w:eastAsia="Arial" w:cs="Arial"/>
                <w:szCs w:val="18"/>
              </w:rPr>
              <w:t>—</w:t>
            </w:r>
          </w:p>
        </w:tc>
        <w:tc>
          <w:tcPr>
            <w:tcW w:w="983" w:type="dxa"/>
          </w:tcPr>
          <w:p w:rsidR="00F435DE" w:rsidRDefault="00F435DE" w:rsidP="003C146F">
            <w:pPr>
              <w:pStyle w:val="CellBody"/>
              <w:jc w:val="center"/>
              <w:rPr>
                <w:rFonts w:eastAsia="Arial" w:cs="Arial"/>
                <w:szCs w:val="18"/>
              </w:rPr>
            </w:pPr>
            <w:r>
              <w:t>degrees</w:t>
            </w:r>
          </w:p>
        </w:tc>
      </w:tr>
    </w:tbl>
    <w:p w:rsidR="007326AC" w:rsidRDefault="00013177" w:rsidP="00150481">
      <w:pPr>
        <w:pStyle w:val="TableFootnote"/>
        <w:keepNext w:val="0"/>
        <w:ind w:left="547" w:hanging="403"/>
        <w:rPr>
          <w:rFonts w:eastAsia="Arial" w:cs="Arial"/>
          <w:szCs w:val="18"/>
        </w:rPr>
      </w:pPr>
      <w:fldSimple w:instr=" SEQ Table_Footnote \* ARABIC \r 1 ">
        <w:r w:rsidR="006C3433">
          <w:rPr>
            <w:noProof/>
          </w:rPr>
          <w:t>1</w:t>
        </w:r>
      </w:fldSimple>
      <w:r w:rsidR="003C146F">
        <w:t xml:space="preserve">. </w:t>
      </w:r>
      <w:r w:rsidR="00F127CC">
        <w:tab/>
      </w:r>
      <w:r w:rsidR="007326AC">
        <w:t xml:space="preserve">The Sensor Fusion algorithm has no intrinsic limitation; this was the maximum value supported by the </w:t>
      </w:r>
      <w:proofErr w:type="spellStart"/>
      <w:r w:rsidR="007326AC">
        <w:t>gryo</w:t>
      </w:r>
      <w:proofErr w:type="spellEnd"/>
      <w:r w:rsidR="007326AC">
        <w:t xml:space="preserve"> in </w:t>
      </w:r>
      <w:r w:rsidR="00276D88">
        <w:t>NXP</w:t>
      </w:r>
      <w:r w:rsidR="007326AC">
        <w:t xml:space="preserve"> testing.</w:t>
      </w:r>
    </w:p>
    <w:p w:rsidR="007326AC" w:rsidRPr="003C146F" w:rsidRDefault="00013177" w:rsidP="00150481">
      <w:pPr>
        <w:pStyle w:val="TableFootnote"/>
        <w:keepNext w:val="0"/>
        <w:ind w:left="547" w:hanging="403"/>
        <w:rPr>
          <w:rFonts w:eastAsia="Arial" w:cs="Arial"/>
          <w:szCs w:val="18"/>
        </w:rPr>
      </w:pPr>
      <w:fldSimple w:instr=" SEQ Table_Footnote \* ARABIC ">
        <w:bookmarkStart w:id="1652" w:name="_Ref428795321"/>
        <w:r w:rsidR="006C3433">
          <w:rPr>
            <w:noProof/>
          </w:rPr>
          <w:t>2</w:t>
        </w:r>
        <w:bookmarkEnd w:id="1652"/>
      </w:fldSimple>
      <w:r w:rsidR="003C146F">
        <w:t xml:space="preserve">.. </w:t>
      </w:r>
      <w:r w:rsidR="00F127CC">
        <w:tab/>
      </w:r>
      <w:r w:rsidR="007326AC">
        <w:t xml:space="preserve">Linear sensors, which yields very good compass heading values were assumed. However experience shows that </w:t>
      </w:r>
      <w:r w:rsidR="00A40AFB" w:rsidRPr="00A40AFB">
        <w:t>±</w:t>
      </w:r>
      <w:r w:rsidR="007326AC">
        <w:t>5 degrees are more realistic values.</w:t>
      </w:r>
    </w:p>
    <w:p w:rsidR="007326AC" w:rsidRPr="001B1E24" w:rsidRDefault="007326AC" w:rsidP="00BD398B">
      <w:pPr>
        <w:pStyle w:val="Heading3"/>
      </w:pPr>
      <w:bookmarkStart w:id="1653" w:name="_Toc483482795"/>
      <w:r w:rsidRPr="001B1E24">
        <w:t>6-</w:t>
      </w:r>
      <w:r w:rsidR="0097233A">
        <w:t>A</w:t>
      </w:r>
      <w:r w:rsidRPr="001B1E24">
        <w:t>xis</w:t>
      </w:r>
      <w:r w:rsidR="00BD398B">
        <w:t xml:space="preserve"> </w:t>
      </w:r>
      <w:proofErr w:type="spellStart"/>
      <w:r w:rsidR="00BD398B">
        <w:t>eCompass</w:t>
      </w:r>
      <w:bookmarkEnd w:id="1653"/>
      <w:proofErr w:type="spellEnd"/>
    </w:p>
    <w:p w:rsidR="00B10FC8" w:rsidRPr="00B709C5" w:rsidRDefault="00B10FC8" w:rsidP="00B10FC8">
      <w:pPr>
        <w:pStyle w:val="Body"/>
        <w:rPr>
          <w:rFonts w:eastAsia="Arial"/>
          <w:i/>
        </w:rPr>
      </w:pPr>
      <w:r w:rsidRPr="00B709C5">
        <w:rPr>
          <w:b/>
          <w:i/>
        </w:rPr>
        <w:t>N</w:t>
      </w:r>
      <w:r>
        <w:rPr>
          <w:b/>
          <w:i/>
        </w:rPr>
        <w:t>ote</w:t>
      </w:r>
      <w:r w:rsidRPr="00B709C5">
        <w:rPr>
          <w:b/>
          <w:i/>
        </w:rPr>
        <w:t>:</w:t>
      </w:r>
      <w:r w:rsidRPr="00B709C5">
        <w:rPr>
          <w:i/>
        </w:rPr>
        <w:t xml:space="preserve"> </w:t>
      </w:r>
      <w:r>
        <w:rPr>
          <w:i/>
        </w:rPr>
        <w:t xml:space="preserve">This datasheet is intended to characterize NXP sensor fusion </w:t>
      </w:r>
      <w:r w:rsidRPr="00D64FF0">
        <w:rPr>
          <w:i/>
          <w:u w:val="single"/>
        </w:rPr>
        <w:t>algorithms</w:t>
      </w:r>
      <w:r>
        <w:rPr>
          <w:i/>
        </w:rPr>
        <w:t xml:space="preserve">.  </w:t>
      </w:r>
      <w:r>
        <w:rPr>
          <w:rStyle w:val="BodyTextChar"/>
          <w:rFonts w:ascii="Arial" w:hAnsi="Arial"/>
          <w:i/>
          <w:sz w:val="22"/>
          <w:szCs w:val="22"/>
        </w:rPr>
        <w:t>Accordingly, sensor models include 1</w:t>
      </w:r>
      <w:r w:rsidRPr="00BD398B">
        <w:rPr>
          <w:rStyle w:val="BodyTextChar"/>
          <w:rFonts w:ascii="Arial" w:hAnsi="Arial"/>
          <w:i/>
          <w:sz w:val="22"/>
          <w:szCs w:val="22"/>
          <w:vertAlign w:val="superscript"/>
        </w:rPr>
        <w:t>st</w:t>
      </w:r>
      <w:r>
        <w:rPr>
          <w:rStyle w:val="BodyTextChar"/>
          <w:rFonts w:ascii="Arial" w:hAnsi="Arial"/>
          <w:i/>
          <w:sz w:val="22"/>
          <w:szCs w:val="22"/>
        </w:rPr>
        <w:t xml:space="preserve"> order effects only.  Physical sensor non-</w:t>
      </w:r>
      <w:proofErr w:type="spellStart"/>
      <w:r>
        <w:rPr>
          <w:rStyle w:val="BodyTextChar"/>
          <w:rFonts w:ascii="Arial" w:hAnsi="Arial"/>
          <w:i/>
          <w:sz w:val="22"/>
          <w:szCs w:val="22"/>
        </w:rPr>
        <w:t>linearities</w:t>
      </w:r>
      <w:proofErr w:type="spellEnd"/>
      <w:r>
        <w:rPr>
          <w:rStyle w:val="BodyTextChar"/>
          <w:rFonts w:ascii="Arial" w:hAnsi="Arial"/>
          <w:i/>
          <w:sz w:val="22"/>
          <w:szCs w:val="22"/>
        </w:rPr>
        <w:t xml:space="preserve"> and misalignments may negatively </w:t>
      </w:r>
      <w:proofErr w:type="spellStart"/>
      <w:r>
        <w:rPr>
          <w:rStyle w:val="BodyTextChar"/>
          <w:rFonts w:ascii="Arial" w:hAnsi="Arial"/>
          <w:i/>
          <w:sz w:val="22"/>
          <w:szCs w:val="22"/>
        </w:rPr>
        <w:t>effect</w:t>
      </w:r>
      <w:proofErr w:type="spellEnd"/>
      <w:r>
        <w:rPr>
          <w:rStyle w:val="BodyTextChar"/>
          <w:rFonts w:ascii="Arial" w:hAnsi="Arial"/>
          <w:i/>
          <w:sz w:val="22"/>
          <w:szCs w:val="22"/>
        </w:rPr>
        <w:t xml:space="preserve"> parameters shown below. </w:t>
      </w:r>
      <w:r w:rsidRPr="00B709C5">
        <w:rPr>
          <w:rStyle w:val="BodyTextChar"/>
          <w:rFonts w:ascii="Arial" w:hAnsi="Arial"/>
          <w:i/>
          <w:sz w:val="22"/>
          <w:szCs w:val="22"/>
        </w:rPr>
        <w:t xml:space="preserve">All </w:t>
      </w:r>
      <w:proofErr w:type="spellStart"/>
      <w:r w:rsidRPr="00B709C5">
        <w:rPr>
          <w:rStyle w:val="BodyTextChar"/>
          <w:rFonts w:ascii="Arial" w:hAnsi="Arial"/>
          <w:i/>
          <w:sz w:val="22"/>
          <w:szCs w:val="22"/>
        </w:rPr>
        <w:t>parametrics</w:t>
      </w:r>
      <w:proofErr w:type="spellEnd"/>
      <w:r w:rsidRPr="00B709C5">
        <w:rPr>
          <w:rStyle w:val="BodyTextChar"/>
          <w:rFonts w:ascii="Arial" w:hAnsi="Arial"/>
          <w:i/>
          <w:sz w:val="22"/>
          <w:szCs w:val="22"/>
        </w:rPr>
        <w:t xml:space="preserve"> provided in the following table are based on Version 7.00 </w:t>
      </w:r>
      <w:r>
        <w:rPr>
          <w:rStyle w:val="BodyTextChar"/>
          <w:rFonts w:ascii="Arial" w:hAnsi="Arial"/>
          <w:i/>
          <w:sz w:val="22"/>
          <w:szCs w:val="22"/>
        </w:rPr>
        <w:t>simulations utilizing models described in “</w:t>
      </w:r>
      <w:r w:rsidR="00406B35">
        <w:fldChar w:fldCharType="begin"/>
      </w:r>
      <w:r w:rsidR="00406B35">
        <w:instrText xml:space="preserve"> REF _Ref465772587 \h  \* MERGEFORMAT </w:instrText>
      </w:r>
      <w:r w:rsidR="00406B35">
        <w:fldChar w:fldCharType="separate"/>
      </w:r>
      <w:ins w:id="1654" w:author="Stanley Mike-RMPE01" w:date="2017-05-27T12:25:00Z">
        <w:r w:rsidR="006C3433" w:rsidRPr="006C3433">
          <w:rPr>
            <w:i/>
            <w:rPrChange w:id="1655" w:author="Stanley Mike-RMPE01" w:date="2017-05-27T12:25:00Z">
              <w:rPr/>
            </w:rPrChange>
          </w:rPr>
          <w:t>Simulation Environment</w:t>
        </w:r>
      </w:ins>
      <w:del w:id="1656" w:author="Stanley Mike-RMPE01" w:date="2017-05-24T08:04:00Z">
        <w:r w:rsidR="00481D8A" w:rsidRPr="00481D8A" w:rsidDel="002E0BB9">
          <w:rPr>
            <w:i/>
          </w:rPr>
          <w:delText>Simulation Environment</w:delText>
        </w:r>
      </w:del>
      <w:r w:rsidR="00406B35">
        <w:fldChar w:fldCharType="end"/>
      </w:r>
      <w:r>
        <w:rPr>
          <w:rStyle w:val="BodyTextChar"/>
          <w:rFonts w:ascii="Arial" w:hAnsi="Arial"/>
          <w:i/>
          <w:sz w:val="22"/>
          <w:szCs w:val="22"/>
        </w:rPr>
        <w:t xml:space="preserve">”.  </w:t>
      </w:r>
    </w:p>
    <w:p w:rsidR="007326AC" w:rsidRPr="00E20311" w:rsidRDefault="00CA42C9">
      <w:pPr>
        <w:pStyle w:val="Caption"/>
        <w:pPrChange w:id="1657" w:author="Stanley Mike-RMPE01" w:date="2017-05-25T08:18:00Z">
          <w:pPr>
            <w:pStyle w:val="TableTitle"/>
          </w:pPr>
        </w:pPrChange>
      </w:pPr>
      <w:ins w:id="1658" w:author="Stanley Mike-RMPE01" w:date="2017-05-25T08:18:00Z">
        <w:r>
          <w:t xml:space="preserve">Table </w:t>
        </w:r>
        <w:r>
          <w:fldChar w:fldCharType="begin"/>
        </w:r>
        <w:r>
          <w:instrText xml:space="preserve"> SEQ Table \* ARABIC </w:instrText>
        </w:r>
        <w:r>
          <w:fldChar w:fldCharType="separate"/>
        </w:r>
      </w:ins>
      <w:ins w:id="1659" w:author="Stanley Mike-RMPE01" w:date="2017-05-27T12:25:00Z">
        <w:r w:rsidR="006C3433">
          <w:rPr>
            <w:noProof/>
          </w:rPr>
          <w:t>25</w:t>
        </w:r>
      </w:ins>
      <w:ins w:id="1660" w:author="Stanley Mike-RMPE01" w:date="2017-05-25T08:18:00Z">
        <w:r>
          <w:fldChar w:fldCharType="end"/>
        </w:r>
      </w:ins>
      <w:ins w:id="1661" w:author="Stanley Mike-RMPE01" w:date="2017-05-25T13:30:00Z">
        <w:r w:rsidR="00463750">
          <w:t>:</w:t>
        </w:r>
      </w:ins>
      <w:ins w:id="1662" w:author="Stanley Mike-RMPE01" w:date="2017-05-25T08:18:00Z">
        <w:r>
          <w:rPr>
            <w:noProof/>
          </w:rPr>
          <w:t xml:space="preserve"> </w:t>
        </w:r>
      </w:ins>
      <w:del w:id="1663" w:author="Stanley Mike-RMPE01" w:date="2017-05-25T08:18:00Z">
        <w:r w:rsidR="001B1E24" w:rsidRPr="00E20311" w:rsidDel="00CA42C9">
          <w:delText xml:space="preserve">Table </w:delText>
        </w:r>
        <w:r w:rsidR="000504EF" w:rsidDel="00CA42C9">
          <w:delText>22</w:delText>
        </w:r>
        <w:r w:rsidR="001B1E24" w:rsidRPr="00E20311" w:rsidDel="00CA42C9">
          <w:delText xml:space="preserve">. </w:delText>
        </w:r>
      </w:del>
      <w:r w:rsidR="007326AC" w:rsidRPr="00E20311">
        <w:t xml:space="preserve">6-axis Sensor Fusion </w:t>
      </w:r>
      <w:r w:rsidR="00A40AFB">
        <w:t>a</w:t>
      </w:r>
      <w:r w:rsidR="007326AC" w:rsidRPr="00E20311">
        <w:t xml:space="preserve">ccel + </w:t>
      </w:r>
      <w:r w:rsidR="00A40AFB">
        <w:t>m</w:t>
      </w:r>
      <w:r w:rsidR="007326AC" w:rsidRPr="00E20311">
        <w:t xml:space="preserve">ag </w:t>
      </w:r>
      <w:r w:rsidR="00A40AFB">
        <w:t>p</w:t>
      </w:r>
      <w:r w:rsidR="007326AC" w:rsidRPr="00E20311">
        <w:t xml:space="preserve">erformance </w:t>
      </w:r>
      <w:r w:rsidR="00A40AFB">
        <w:t>m</w:t>
      </w:r>
      <w:r w:rsidR="007326AC" w:rsidRPr="00E20311">
        <w:t>etrics</w:t>
      </w:r>
    </w:p>
    <w:tbl>
      <w:tblPr>
        <w:tblStyle w:val="Freescale2"/>
        <w:tblW w:w="9621" w:type="dxa"/>
        <w:jc w:val="center"/>
        <w:tblLayout w:type="fixed"/>
        <w:tblLook w:val="0620" w:firstRow="1" w:lastRow="0" w:firstColumn="0" w:lastColumn="0" w:noHBand="1" w:noVBand="1"/>
      </w:tblPr>
      <w:tblGrid>
        <w:gridCol w:w="2403"/>
        <w:gridCol w:w="982"/>
        <w:gridCol w:w="2304"/>
        <w:gridCol w:w="982"/>
        <w:gridCol w:w="982"/>
        <w:gridCol w:w="982"/>
        <w:gridCol w:w="986"/>
      </w:tblGrid>
      <w:tr w:rsidR="00F435DE" w:rsidTr="00F435DE">
        <w:trPr>
          <w:cnfStyle w:val="100000000000" w:firstRow="1" w:lastRow="0" w:firstColumn="0" w:lastColumn="0" w:oddVBand="0" w:evenVBand="0" w:oddHBand="0" w:evenHBand="0" w:firstRowFirstColumn="0" w:firstRowLastColumn="0" w:lastRowFirstColumn="0" w:lastRowLastColumn="0"/>
          <w:jc w:val="center"/>
        </w:trPr>
        <w:tc>
          <w:tcPr>
            <w:tcW w:w="2403" w:type="dxa"/>
          </w:tcPr>
          <w:p w:rsidR="00F435DE" w:rsidRDefault="00F435DE" w:rsidP="00830AE3">
            <w:pPr>
              <w:pStyle w:val="CellBody"/>
              <w:keepNext/>
              <w:rPr>
                <w:rFonts w:eastAsia="Arial" w:cs="Arial"/>
                <w:szCs w:val="18"/>
              </w:rPr>
            </w:pPr>
            <w:r>
              <w:t>Characteristic</w:t>
            </w:r>
          </w:p>
        </w:tc>
        <w:tc>
          <w:tcPr>
            <w:tcW w:w="982" w:type="dxa"/>
          </w:tcPr>
          <w:p w:rsidR="00F435DE" w:rsidRDefault="00F435DE" w:rsidP="003C146F">
            <w:pPr>
              <w:pStyle w:val="CellBody"/>
              <w:rPr>
                <w:rFonts w:eastAsia="Arial" w:cs="Arial"/>
                <w:szCs w:val="18"/>
              </w:rPr>
            </w:pPr>
            <w:r>
              <w:t>Symbol</w:t>
            </w:r>
          </w:p>
        </w:tc>
        <w:tc>
          <w:tcPr>
            <w:tcW w:w="2304" w:type="dxa"/>
          </w:tcPr>
          <w:p w:rsidR="00F435DE" w:rsidRDefault="00432157" w:rsidP="003C146F">
            <w:pPr>
              <w:pStyle w:val="CellBody"/>
            </w:pPr>
            <w:r>
              <w:t>Section Reference</w:t>
            </w:r>
          </w:p>
        </w:tc>
        <w:tc>
          <w:tcPr>
            <w:tcW w:w="982" w:type="dxa"/>
          </w:tcPr>
          <w:p w:rsidR="00F435DE" w:rsidRDefault="00F435DE" w:rsidP="003C146F">
            <w:pPr>
              <w:pStyle w:val="CellBody"/>
              <w:rPr>
                <w:rFonts w:eastAsia="Arial" w:cs="Arial"/>
                <w:szCs w:val="18"/>
              </w:rPr>
            </w:pPr>
            <w:r>
              <w:t>Min</w:t>
            </w:r>
          </w:p>
        </w:tc>
        <w:tc>
          <w:tcPr>
            <w:tcW w:w="982" w:type="dxa"/>
          </w:tcPr>
          <w:p w:rsidR="00F435DE" w:rsidRDefault="00F435DE" w:rsidP="003C146F">
            <w:pPr>
              <w:pStyle w:val="CellBody"/>
              <w:rPr>
                <w:rFonts w:eastAsia="Arial" w:cs="Arial"/>
                <w:szCs w:val="18"/>
              </w:rPr>
            </w:pPr>
            <w:proofErr w:type="spellStart"/>
            <w:r>
              <w:t>Typ</w:t>
            </w:r>
            <w:proofErr w:type="spellEnd"/>
          </w:p>
        </w:tc>
        <w:tc>
          <w:tcPr>
            <w:tcW w:w="982" w:type="dxa"/>
          </w:tcPr>
          <w:p w:rsidR="00F435DE" w:rsidRDefault="00F435DE" w:rsidP="003C146F">
            <w:pPr>
              <w:pStyle w:val="CellBody"/>
              <w:rPr>
                <w:rFonts w:eastAsia="Arial" w:cs="Arial"/>
                <w:szCs w:val="18"/>
              </w:rPr>
            </w:pPr>
            <w:r>
              <w:t>Max</w:t>
            </w:r>
          </w:p>
        </w:tc>
        <w:tc>
          <w:tcPr>
            <w:tcW w:w="986" w:type="dxa"/>
          </w:tcPr>
          <w:p w:rsidR="00F435DE" w:rsidRDefault="00F435DE" w:rsidP="003C146F">
            <w:pPr>
              <w:pStyle w:val="CellBody"/>
              <w:rPr>
                <w:rFonts w:eastAsia="Arial" w:cs="Arial"/>
                <w:szCs w:val="18"/>
              </w:rPr>
            </w:pPr>
            <w:r>
              <w:t>Unit</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static drift</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SD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_Ref465780495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1.8</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static noise</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SN</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_Ref465780500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0.16</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 RMS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dynamic drift</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DD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6C3433">
              <w:rPr>
                <w:rFonts w:eastAsia="Arial" w:cs="Arial"/>
                <w:szCs w:val="18"/>
              </w:rPr>
              <w:t>5.10</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1.0</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Cs w:val="18"/>
              </w:rPr>
            </w:pPr>
            <w:r>
              <w:t>Orientation response delay</w:t>
            </w:r>
          </w:p>
        </w:tc>
        <w:tc>
          <w:tcPr>
            <w:tcW w:w="982" w:type="dxa"/>
          </w:tcPr>
          <w:p w:rsidR="00F435DE" w:rsidRDefault="00F435DE" w:rsidP="003C146F">
            <w:pPr>
              <w:pStyle w:val="CellBody"/>
              <w:jc w:val="center"/>
              <w:rPr>
                <w:rFonts w:eastAsia="Arial" w:cs="Arial"/>
                <w:sz w:val="13"/>
                <w:szCs w:val="13"/>
              </w:rPr>
            </w:pPr>
            <w:r>
              <w:rPr>
                <w:position w:val="4"/>
              </w:rPr>
              <w:t>O</w:t>
            </w:r>
            <w:r>
              <w:rPr>
                <w:sz w:val="13"/>
              </w:rPr>
              <w:t>RD</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_Ref465780515 \r \h </w:instrText>
            </w:r>
            <w:r>
              <w:rPr>
                <w:rFonts w:eastAsia="Arial" w:cs="Arial"/>
                <w:szCs w:val="18"/>
              </w:rPr>
            </w:r>
            <w:r>
              <w:rPr>
                <w:rFonts w:eastAsia="Arial" w:cs="Arial"/>
                <w:szCs w:val="18"/>
              </w:rPr>
              <w:fldChar w:fldCharType="separate"/>
            </w:r>
            <w:r w:rsidR="006C3433">
              <w:rPr>
                <w:rFonts w:eastAsia="Arial" w:cs="Arial"/>
                <w:szCs w:val="18"/>
              </w:rPr>
              <w:t>5.8</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30</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417828">
            <w:pPr>
              <w:pStyle w:val="CellBody"/>
              <w:jc w:val="center"/>
              <w:rPr>
                <w:rFonts w:eastAsia="Arial" w:cs="Arial"/>
                <w:sz w:val="13"/>
                <w:szCs w:val="13"/>
              </w:rPr>
            </w:pPr>
            <w:r>
              <w:t>ms</w:t>
            </w:r>
            <w:r w:rsidRPr="00417828">
              <w:rPr>
                <w:vertAlign w:val="superscript"/>
              </w:rPr>
              <w:t>1</w:t>
            </w:r>
          </w:p>
        </w:tc>
      </w:tr>
      <w:tr w:rsidR="00F435DE" w:rsidTr="00F435DE">
        <w:trPr>
          <w:jc w:val="center"/>
        </w:trPr>
        <w:tc>
          <w:tcPr>
            <w:tcW w:w="2403" w:type="dxa"/>
          </w:tcPr>
          <w:p w:rsidR="00F435DE" w:rsidRDefault="00F435DE" w:rsidP="00CB7D32">
            <w:pPr>
              <w:pStyle w:val="CellBody"/>
              <w:keepNext/>
              <w:rPr>
                <w:rFonts w:eastAsia="Arial" w:cs="Arial"/>
                <w:szCs w:val="18"/>
              </w:rPr>
            </w:pPr>
            <w:r>
              <w:t>Compass</w:t>
            </w:r>
            <w:r>
              <w:rPr>
                <w:spacing w:val="2"/>
              </w:rPr>
              <w:t xml:space="preserve"> </w:t>
            </w:r>
            <w:r>
              <w:t>heading linearity</w:t>
            </w:r>
            <w:r w:rsidR="00406B35">
              <w:fldChar w:fldCharType="begin"/>
            </w:r>
            <w:r w:rsidR="00406B35">
              <w:instrText xml:space="preserve"> REF _Ref428795558 \h  \* MERGEFORMAT </w:instrText>
            </w:r>
            <w:r w:rsidR="00406B35">
              <w:fldChar w:fldCharType="separate"/>
            </w:r>
            <w:r w:rsidR="006C3433">
              <w:t>2</w:t>
            </w:r>
            <w:r w:rsidR="00406B35">
              <w:fldChar w:fldCharType="end"/>
            </w:r>
          </w:p>
        </w:tc>
        <w:tc>
          <w:tcPr>
            <w:tcW w:w="982" w:type="dxa"/>
          </w:tcPr>
          <w:p w:rsidR="00F435DE" w:rsidRDefault="00F435DE" w:rsidP="003C146F">
            <w:pPr>
              <w:pStyle w:val="CellBody"/>
              <w:jc w:val="center"/>
              <w:rPr>
                <w:rFonts w:eastAsia="Arial" w:cs="Arial"/>
                <w:sz w:val="13"/>
                <w:szCs w:val="13"/>
              </w:rPr>
            </w:pPr>
            <w:r>
              <w:t>CH</w:t>
            </w:r>
            <w:r>
              <w:rPr>
                <w:position w:val="-3"/>
                <w:sz w:val="13"/>
              </w:rPr>
              <w:t>l</w:t>
            </w:r>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_Ref465780530 \r \h </w:instrText>
            </w:r>
            <w:r>
              <w:rPr>
                <w:rFonts w:eastAsia="Arial" w:cs="Arial"/>
                <w:szCs w:val="18"/>
              </w:rPr>
            </w:r>
            <w:r>
              <w:rPr>
                <w:rFonts w:eastAsia="Arial" w:cs="Arial"/>
                <w:szCs w:val="18"/>
              </w:rPr>
              <w:fldChar w:fldCharType="separate"/>
            </w:r>
            <w:r w:rsidR="006C3433">
              <w:rPr>
                <w:rFonts w:eastAsia="Arial" w:cs="Arial"/>
                <w:szCs w:val="18"/>
              </w:rPr>
              <w:t>5.4</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5</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403" w:type="dxa"/>
          </w:tcPr>
          <w:p w:rsidR="00F435DE" w:rsidRDefault="00F435DE" w:rsidP="00830AE3">
            <w:pPr>
              <w:pStyle w:val="CellBody"/>
              <w:keepNext/>
              <w:rPr>
                <w:rFonts w:eastAsia="Arial" w:cs="Arial"/>
                <w:sz w:val="13"/>
                <w:szCs w:val="13"/>
              </w:rPr>
            </w:pPr>
            <w:r>
              <w:t>Compass heading accuracy</w:t>
            </w:r>
            <w:r>
              <w:rPr>
                <w:position w:val="6"/>
                <w:sz w:val="13"/>
              </w:rPr>
              <w:t>2</w:t>
            </w:r>
          </w:p>
        </w:tc>
        <w:tc>
          <w:tcPr>
            <w:tcW w:w="982" w:type="dxa"/>
          </w:tcPr>
          <w:p w:rsidR="00F435DE" w:rsidRDefault="00F435DE" w:rsidP="003C146F">
            <w:pPr>
              <w:pStyle w:val="CellBody"/>
              <w:jc w:val="center"/>
              <w:rPr>
                <w:rFonts w:eastAsia="Arial" w:cs="Arial"/>
                <w:sz w:val="13"/>
                <w:szCs w:val="13"/>
              </w:rPr>
            </w:pPr>
            <w:r>
              <w:rPr>
                <w:position w:val="4"/>
              </w:rPr>
              <w:t>CH</w:t>
            </w:r>
            <w:proofErr w:type="spellStart"/>
            <w:r>
              <w:rPr>
                <w:sz w:val="13"/>
              </w:rPr>
              <w:t>acc</w:t>
            </w:r>
            <w:proofErr w:type="spellEnd"/>
          </w:p>
        </w:tc>
        <w:tc>
          <w:tcPr>
            <w:tcW w:w="2304" w:type="dxa"/>
          </w:tcPr>
          <w:p w:rsidR="00F435DE" w:rsidRDefault="00986AA8" w:rsidP="003C146F">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_Ref465780535 \r \h </w:instrText>
            </w:r>
            <w:r>
              <w:rPr>
                <w:rFonts w:eastAsia="Arial" w:cs="Arial"/>
                <w:szCs w:val="18"/>
              </w:rPr>
            </w:r>
            <w:r>
              <w:rPr>
                <w:rFonts w:eastAsia="Arial" w:cs="Arial"/>
                <w:szCs w:val="18"/>
              </w:rPr>
              <w:fldChar w:fldCharType="separate"/>
            </w:r>
            <w:r w:rsidR="006C3433">
              <w:rPr>
                <w:rFonts w:eastAsia="Arial" w:cs="Arial"/>
                <w:szCs w:val="18"/>
              </w:rPr>
              <w:t>5.4</w:t>
            </w:r>
            <w:r>
              <w:rPr>
                <w:rFonts w:eastAsia="Arial" w:cs="Arial"/>
                <w:szCs w:val="18"/>
              </w:rPr>
              <w:fldChar w:fldCharType="end"/>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2" w:type="dxa"/>
          </w:tcPr>
          <w:p w:rsidR="00F435DE" w:rsidRDefault="00F435DE" w:rsidP="003C146F">
            <w:pPr>
              <w:pStyle w:val="CellBody"/>
              <w:jc w:val="center"/>
              <w:rPr>
                <w:rFonts w:eastAsia="Arial" w:cs="Arial"/>
                <w:szCs w:val="18"/>
              </w:rPr>
            </w:pPr>
            <w:r>
              <w:t>5</w:t>
            </w:r>
          </w:p>
        </w:tc>
        <w:tc>
          <w:tcPr>
            <w:tcW w:w="982"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degrees</w:t>
            </w:r>
          </w:p>
        </w:tc>
      </w:tr>
    </w:tbl>
    <w:p w:rsidR="007326AC" w:rsidRDefault="00013177" w:rsidP="00F127CC">
      <w:pPr>
        <w:pStyle w:val="TableFootnote"/>
        <w:rPr>
          <w:rFonts w:eastAsia="Arial" w:cs="Arial"/>
          <w:szCs w:val="18"/>
        </w:rPr>
      </w:pPr>
      <w:fldSimple w:instr=" SEQ Table_Footnote \* ARABIC \r 1 ">
        <w:r w:rsidR="006C3433">
          <w:rPr>
            <w:noProof/>
          </w:rPr>
          <w:t>1</w:t>
        </w:r>
      </w:fldSimple>
      <w:r w:rsidR="00E66B76">
        <w:t>.</w:t>
      </w:r>
      <w:r w:rsidR="00F127CC">
        <w:tab/>
      </w:r>
      <w:r w:rsidR="00F435DE">
        <w:t xml:space="preserve">At fusion frequency of 200Hz.  This equates to 6 fusion </w:t>
      </w:r>
      <w:r w:rsidR="00432157">
        <w:t xml:space="preserve">time </w:t>
      </w:r>
      <w:r w:rsidR="00F435DE">
        <w:t>intervals.</w:t>
      </w:r>
    </w:p>
    <w:bookmarkStart w:id="1664" w:name="_bookmark58"/>
    <w:bookmarkEnd w:id="1664"/>
    <w:p w:rsidR="007326AC" w:rsidRDefault="00986AA8" w:rsidP="00F127CC">
      <w:pPr>
        <w:pStyle w:val="TableFootnote"/>
        <w:rPr>
          <w:rFonts w:eastAsia="Arial" w:cs="Arial"/>
          <w:szCs w:val="18"/>
        </w:rPr>
      </w:pPr>
      <w:r>
        <w:fldChar w:fldCharType="begin"/>
      </w:r>
      <w:r w:rsidR="003C146F">
        <w:instrText xml:space="preserve"> SEQ Table_Footnote \* ARABIC </w:instrText>
      </w:r>
      <w:r>
        <w:fldChar w:fldCharType="separate"/>
      </w:r>
      <w:bookmarkStart w:id="1665" w:name="_Ref428795558"/>
      <w:r w:rsidR="006C3433">
        <w:rPr>
          <w:noProof/>
        </w:rPr>
        <w:t>2</w:t>
      </w:r>
      <w:bookmarkEnd w:id="1665"/>
      <w:r>
        <w:fldChar w:fldCharType="end"/>
      </w:r>
      <w:r w:rsidR="00E66B76">
        <w:t>.</w:t>
      </w:r>
      <w:r w:rsidR="00F127CC">
        <w:tab/>
      </w:r>
      <w:r w:rsidR="007326AC">
        <w:t>Linear sensors, which yields very good compass heading values were assumed. However</w:t>
      </w:r>
      <w:r w:rsidR="003C146F">
        <w:t>,</w:t>
      </w:r>
      <w:r w:rsidR="007326AC">
        <w:t xml:space="preserve"> experience shows that </w:t>
      </w:r>
      <w:r w:rsidR="003C146F">
        <w:rPr>
          <w:rFonts w:cs="Arial"/>
        </w:rPr>
        <w:t>±</w:t>
      </w:r>
      <w:r w:rsidR="007326AC">
        <w:t>5 degrees are more realistic values.</w:t>
      </w:r>
    </w:p>
    <w:p w:rsidR="007326AC" w:rsidRDefault="007326AC" w:rsidP="007326AC">
      <w:pPr>
        <w:rPr>
          <w:rFonts w:eastAsia="Arial" w:cs="Arial"/>
          <w:sz w:val="18"/>
          <w:szCs w:val="18"/>
        </w:rPr>
      </w:pPr>
    </w:p>
    <w:p w:rsidR="007326AC" w:rsidRPr="001B1E24" w:rsidRDefault="000A241F" w:rsidP="00D93C89">
      <w:pPr>
        <w:pStyle w:val="Heading3"/>
      </w:pPr>
      <w:bookmarkStart w:id="1666" w:name="_Toc483482796"/>
      <w:r>
        <w:t>6-axis Kalman</w:t>
      </w:r>
      <w:bookmarkEnd w:id="1666"/>
    </w:p>
    <w:p w:rsidR="00B10FC8" w:rsidRPr="00B709C5" w:rsidRDefault="00B10FC8" w:rsidP="00B10FC8">
      <w:pPr>
        <w:pStyle w:val="Body"/>
        <w:rPr>
          <w:rFonts w:eastAsia="Arial"/>
          <w:i/>
        </w:rPr>
      </w:pPr>
      <w:r w:rsidRPr="00B709C5">
        <w:rPr>
          <w:b/>
          <w:i/>
        </w:rPr>
        <w:t>N</w:t>
      </w:r>
      <w:r>
        <w:rPr>
          <w:b/>
          <w:i/>
        </w:rPr>
        <w:t>ote</w:t>
      </w:r>
      <w:r w:rsidRPr="00B709C5">
        <w:rPr>
          <w:b/>
          <w:i/>
        </w:rPr>
        <w:t>:</w:t>
      </w:r>
      <w:r w:rsidRPr="00B709C5">
        <w:rPr>
          <w:i/>
        </w:rPr>
        <w:t xml:space="preserve"> </w:t>
      </w:r>
      <w:r>
        <w:rPr>
          <w:i/>
        </w:rPr>
        <w:t xml:space="preserve">This datasheet is intended to characterize NXP sensor fusion </w:t>
      </w:r>
      <w:r w:rsidRPr="00D64FF0">
        <w:rPr>
          <w:i/>
          <w:u w:val="single"/>
        </w:rPr>
        <w:t>algorithms</w:t>
      </w:r>
      <w:r>
        <w:rPr>
          <w:i/>
        </w:rPr>
        <w:t xml:space="preserve">.  </w:t>
      </w:r>
      <w:r>
        <w:rPr>
          <w:rStyle w:val="BodyTextChar"/>
          <w:rFonts w:ascii="Arial" w:hAnsi="Arial"/>
          <w:i/>
          <w:sz w:val="22"/>
          <w:szCs w:val="22"/>
        </w:rPr>
        <w:t>Accordingly, sensor models include 1</w:t>
      </w:r>
      <w:r w:rsidRPr="00BD398B">
        <w:rPr>
          <w:rStyle w:val="BodyTextChar"/>
          <w:rFonts w:ascii="Arial" w:hAnsi="Arial"/>
          <w:i/>
          <w:sz w:val="22"/>
          <w:szCs w:val="22"/>
          <w:vertAlign w:val="superscript"/>
        </w:rPr>
        <w:t>st</w:t>
      </w:r>
      <w:r>
        <w:rPr>
          <w:rStyle w:val="BodyTextChar"/>
          <w:rFonts w:ascii="Arial" w:hAnsi="Arial"/>
          <w:i/>
          <w:sz w:val="22"/>
          <w:szCs w:val="22"/>
        </w:rPr>
        <w:t xml:space="preserve"> order effects only.  Physical sensor non-</w:t>
      </w:r>
      <w:proofErr w:type="spellStart"/>
      <w:r>
        <w:rPr>
          <w:rStyle w:val="BodyTextChar"/>
          <w:rFonts w:ascii="Arial" w:hAnsi="Arial"/>
          <w:i/>
          <w:sz w:val="22"/>
          <w:szCs w:val="22"/>
        </w:rPr>
        <w:t>linearities</w:t>
      </w:r>
      <w:proofErr w:type="spellEnd"/>
      <w:r>
        <w:rPr>
          <w:rStyle w:val="BodyTextChar"/>
          <w:rFonts w:ascii="Arial" w:hAnsi="Arial"/>
          <w:i/>
          <w:sz w:val="22"/>
          <w:szCs w:val="22"/>
        </w:rPr>
        <w:t xml:space="preserve"> and misalignments may negatively </w:t>
      </w:r>
      <w:proofErr w:type="spellStart"/>
      <w:r>
        <w:rPr>
          <w:rStyle w:val="BodyTextChar"/>
          <w:rFonts w:ascii="Arial" w:hAnsi="Arial"/>
          <w:i/>
          <w:sz w:val="22"/>
          <w:szCs w:val="22"/>
        </w:rPr>
        <w:t>effect</w:t>
      </w:r>
      <w:proofErr w:type="spellEnd"/>
      <w:r>
        <w:rPr>
          <w:rStyle w:val="BodyTextChar"/>
          <w:rFonts w:ascii="Arial" w:hAnsi="Arial"/>
          <w:i/>
          <w:sz w:val="22"/>
          <w:szCs w:val="22"/>
        </w:rPr>
        <w:t xml:space="preserve"> parameters shown below. </w:t>
      </w:r>
      <w:r w:rsidRPr="00B709C5">
        <w:rPr>
          <w:rStyle w:val="BodyTextChar"/>
          <w:rFonts w:ascii="Arial" w:hAnsi="Arial"/>
          <w:i/>
          <w:sz w:val="22"/>
          <w:szCs w:val="22"/>
        </w:rPr>
        <w:t xml:space="preserve">All </w:t>
      </w:r>
      <w:proofErr w:type="spellStart"/>
      <w:r w:rsidRPr="00B709C5">
        <w:rPr>
          <w:rStyle w:val="BodyTextChar"/>
          <w:rFonts w:ascii="Arial" w:hAnsi="Arial"/>
          <w:i/>
          <w:sz w:val="22"/>
          <w:szCs w:val="22"/>
        </w:rPr>
        <w:t>parametrics</w:t>
      </w:r>
      <w:proofErr w:type="spellEnd"/>
      <w:r w:rsidRPr="00B709C5">
        <w:rPr>
          <w:rStyle w:val="BodyTextChar"/>
          <w:rFonts w:ascii="Arial" w:hAnsi="Arial"/>
          <w:i/>
          <w:sz w:val="22"/>
          <w:szCs w:val="22"/>
        </w:rPr>
        <w:t xml:space="preserve"> provided in the following table are based on Version 7.00 </w:t>
      </w:r>
      <w:r>
        <w:rPr>
          <w:rStyle w:val="BodyTextChar"/>
          <w:rFonts w:ascii="Arial" w:hAnsi="Arial"/>
          <w:i/>
          <w:sz w:val="22"/>
          <w:szCs w:val="22"/>
        </w:rPr>
        <w:t>simulations utilizing models described in “</w:t>
      </w:r>
      <w:r w:rsidR="00406B35">
        <w:fldChar w:fldCharType="begin"/>
      </w:r>
      <w:r w:rsidR="00406B35">
        <w:instrText xml:space="preserve"> REF _Ref465772587 \h  \* MERGEFORMAT </w:instrText>
      </w:r>
      <w:r w:rsidR="00406B35">
        <w:fldChar w:fldCharType="separate"/>
      </w:r>
      <w:ins w:id="1667" w:author="Stanley Mike-RMPE01" w:date="2017-05-27T12:25:00Z">
        <w:r w:rsidR="006C3433" w:rsidRPr="006C3433">
          <w:rPr>
            <w:i/>
            <w:rPrChange w:id="1668" w:author="Stanley Mike-RMPE01" w:date="2017-05-27T12:25:00Z">
              <w:rPr/>
            </w:rPrChange>
          </w:rPr>
          <w:t>Simulation Environment</w:t>
        </w:r>
      </w:ins>
      <w:del w:id="1669" w:author="Stanley Mike-RMPE01" w:date="2017-05-24T08:04:00Z">
        <w:r w:rsidR="00481D8A" w:rsidRPr="00481D8A" w:rsidDel="002E0BB9">
          <w:rPr>
            <w:i/>
          </w:rPr>
          <w:delText>Simulation Environment</w:delText>
        </w:r>
      </w:del>
      <w:r w:rsidR="00406B35">
        <w:fldChar w:fldCharType="end"/>
      </w:r>
      <w:r>
        <w:rPr>
          <w:rStyle w:val="BodyTextChar"/>
          <w:rFonts w:ascii="Arial" w:hAnsi="Arial"/>
          <w:i/>
          <w:sz w:val="22"/>
          <w:szCs w:val="22"/>
        </w:rPr>
        <w:t xml:space="preserve">”.  </w:t>
      </w:r>
    </w:p>
    <w:p w:rsidR="007326AC" w:rsidRPr="00E20311" w:rsidRDefault="00CA42C9">
      <w:pPr>
        <w:pStyle w:val="Caption"/>
        <w:pPrChange w:id="1670" w:author="Stanley Mike-RMPE01" w:date="2017-05-25T08:19:00Z">
          <w:pPr>
            <w:pStyle w:val="TableTitle"/>
          </w:pPr>
        </w:pPrChange>
      </w:pPr>
      <w:ins w:id="1671" w:author="Stanley Mike-RMPE01" w:date="2017-05-25T08:19:00Z">
        <w:r>
          <w:t xml:space="preserve">Table </w:t>
        </w:r>
        <w:r>
          <w:fldChar w:fldCharType="begin"/>
        </w:r>
        <w:r>
          <w:instrText xml:space="preserve"> SEQ Table \* ARABIC </w:instrText>
        </w:r>
        <w:r>
          <w:fldChar w:fldCharType="separate"/>
        </w:r>
      </w:ins>
      <w:ins w:id="1672" w:author="Stanley Mike-RMPE01" w:date="2017-05-27T12:25:00Z">
        <w:r w:rsidR="006C3433">
          <w:rPr>
            <w:noProof/>
          </w:rPr>
          <w:t>26</w:t>
        </w:r>
      </w:ins>
      <w:ins w:id="1673" w:author="Stanley Mike-RMPE01" w:date="2017-05-25T08:19:00Z">
        <w:r>
          <w:fldChar w:fldCharType="end"/>
        </w:r>
      </w:ins>
      <w:ins w:id="1674" w:author="Stanley Mike-RMPE01" w:date="2017-05-25T13:30:00Z">
        <w:r w:rsidR="00463750">
          <w:t>:</w:t>
        </w:r>
      </w:ins>
      <w:ins w:id="1675" w:author="Stanley Mike-RMPE01" w:date="2017-05-25T08:19:00Z">
        <w:r>
          <w:rPr>
            <w:noProof/>
          </w:rPr>
          <w:t xml:space="preserve"> </w:t>
        </w:r>
      </w:ins>
      <w:del w:id="1676" w:author="Stanley Mike-RMPE01" w:date="2017-05-25T08:19:00Z">
        <w:r w:rsidR="001B1E24" w:rsidRPr="00E20311" w:rsidDel="00CA42C9">
          <w:delText xml:space="preserve">Table </w:delText>
        </w:r>
        <w:r w:rsidR="000504EF" w:rsidDel="00CA42C9">
          <w:delText>23</w:delText>
        </w:r>
        <w:r w:rsidR="001B1E24" w:rsidRPr="00E20311" w:rsidDel="00CA42C9">
          <w:delText xml:space="preserve">. </w:delText>
        </w:r>
      </w:del>
      <w:r w:rsidR="007326AC" w:rsidRPr="00E20311">
        <w:t>6-</w:t>
      </w:r>
      <w:r w:rsidR="00A40AFB">
        <w:t>A</w:t>
      </w:r>
      <w:r w:rsidR="007326AC" w:rsidRPr="00E20311">
        <w:t xml:space="preserve">xis Sensor Fusion </w:t>
      </w:r>
      <w:r w:rsidR="00A40AFB">
        <w:t>g</w:t>
      </w:r>
      <w:r w:rsidR="007326AC" w:rsidRPr="00E20311">
        <w:t xml:space="preserve">yro + </w:t>
      </w:r>
      <w:r w:rsidR="00A40AFB">
        <w:t>a</w:t>
      </w:r>
      <w:r w:rsidR="007326AC" w:rsidRPr="00E20311">
        <w:t xml:space="preserve">ccel </w:t>
      </w:r>
      <w:r w:rsidR="00A40AFB">
        <w:t>p</w:t>
      </w:r>
      <w:r w:rsidR="007326AC" w:rsidRPr="00E20311">
        <w:t xml:space="preserve">erformance </w:t>
      </w:r>
      <w:r w:rsidR="00A40AFB">
        <w:t>m</w:t>
      </w:r>
      <w:r w:rsidR="007326AC" w:rsidRPr="00E20311">
        <w:t>etrics</w:t>
      </w:r>
    </w:p>
    <w:tbl>
      <w:tblPr>
        <w:tblStyle w:val="Freescale2"/>
        <w:tblW w:w="10080" w:type="dxa"/>
        <w:tblLayout w:type="fixed"/>
        <w:tblLook w:val="0620" w:firstRow="1" w:lastRow="0" w:firstColumn="0" w:lastColumn="0" w:noHBand="1" w:noVBand="1"/>
      </w:tblPr>
      <w:tblGrid>
        <w:gridCol w:w="2397"/>
        <w:gridCol w:w="972"/>
        <w:gridCol w:w="2767"/>
        <w:gridCol w:w="986"/>
        <w:gridCol w:w="986"/>
        <w:gridCol w:w="986"/>
        <w:gridCol w:w="986"/>
      </w:tblGrid>
      <w:tr w:rsidR="007326AC" w:rsidTr="003C146F">
        <w:trPr>
          <w:cnfStyle w:val="100000000000" w:firstRow="1" w:lastRow="0" w:firstColumn="0" w:lastColumn="0" w:oddVBand="0" w:evenVBand="0" w:oddHBand="0" w:evenHBand="0" w:firstRowFirstColumn="0" w:firstRowLastColumn="0" w:lastRowFirstColumn="0" w:lastRowLastColumn="0"/>
        </w:trPr>
        <w:tc>
          <w:tcPr>
            <w:tcW w:w="2419" w:type="dxa"/>
          </w:tcPr>
          <w:p w:rsidR="007326AC" w:rsidRDefault="007326AC" w:rsidP="003C146F">
            <w:pPr>
              <w:pStyle w:val="CellBody"/>
              <w:rPr>
                <w:rFonts w:eastAsia="Arial" w:cs="Arial"/>
                <w:szCs w:val="18"/>
              </w:rPr>
            </w:pPr>
            <w:r>
              <w:t>Characteristic</w:t>
            </w:r>
          </w:p>
        </w:tc>
        <w:tc>
          <w:tcPr>
            <w:tcW w:w="979" w:type="dxa"/>
          </w:tcPr>
          <w:p w:rsidR="007326AC" w:rsidRDefault="007326AC" w:rsidP="003C146F">
            <w:pPr>
              <w:pStyle w:val="CellBody"/>
              <w:rPr>
                <w:rFonts w:eastAsia="Arial" w:cs="Arial"/>
                <w:szCs w:val="18"/>
              </w:rPr>
            </w:pPr>
            <w:r>
              <w:t>Symbol</w:t>
            </w:r>
          </w:p>
        </w:tc>
        <w:tc>
          <w:tcPr>
            <w:tcW w:w="2794" w:type="dxa"/>
          </w:tcPr>
          <w:p w:rsidR="007326AC" w:rsidRDefault="00432157" w:rsidP="003C146F">
            <w:pPr>
              <w:pStyle w:val="CellBody"/>
              <w:rPr>
                <w:rFonts w:eastAsia="Arial" w:cs="Arial"/>
                <w:szCs w:val="18"/>
              </w:rPr>
            </w:pPr>
            <w:r>
              <w:t>Section Reference</w:t>
            </w:r>
          </w:p>
        </w:tc>
        <w:tc>
          <w:tcPr>
            <w:tcW w:w="994" w:type="dxa"/>
          </w:tcPr>
          <w:p w:rsidR="007326AC" w:rsidRDefault="007326AC" w:rsidP="003C146F">
            <w:pPr>
              <w:pStyle w:val="CellBody"/>
              <w:rPr>
                <w:rFonts w:eastAsia="Arial" w:cs="Arial"/>
                <w:szCs w:val="18"/>
              </w:rPr>
            </w:pPr>
            <w:r>
              <w:t>Min</w:t>
            </w:r>
          </w:p>
        </w:tc>
        <w:tc>
          <w:tcPr>
            <w:tcW w:w="994" w:type="dxa"/>
          </w:tcPr>
          <w:p w:rsidR="007326AC" w:rsidRDefault="007326AC" w:rsidP="003C146F">
            <w:pPr>
              <w:pStyle w:val="CellBody"/>
              <w:rPr>
                <w:rFonts w:eastAsia="Arial" w:cs="Arial"/>
                <w:szCs w:val="18"/>
              </w:rPr>
            </w:pPr>
            <w:proofErr w:type="spellStart"/>
            <w:r>
              <w:t>Typ</w:t>
            </w:r>
            <w:proofErr w:type="spellEnd"/>
          </w:p>
        </w:tc>
        <w:tc>
          <w:tcPr>
            <w:tcW w:w="994" w:type="dxa"/>
          </w:tcPr>
          <w:p w:rsidR="007326AC" w:rsidRDefault="007326AC" w:rsidP="003C146F">
            <w:pPr>
              <w:pStyle w:val="CellBody"/>
              <w:rPr>
                <w:rFonts w:eastAsia="Arial" w:cs="Arial"/>
                <w:szCs w:val="18"/>
              </w:rPr>
            </w:pPr>
            <w:r>
              <w:t>Max</w:t>
            </w:r>
          </w:p>
        </w:tc>
        <w:tc>
          <w:tcPr>
            <w:tcW w:w="994" w:type="dxa"/>
          </w:tcPr>
          <w:p w:rsidR="007326AC" w:rsidRDefault="007326AC" w:rsidP="003C146F">
            <w:pPr>
              <w:pStyle w:val="CellBody"/>
              <w:rPr>
                <w:rFonts w:eastAsia="Arial" w:cs="Arial"/>
                <w:szCs w:val="18"/>
              </w:rPr>
            </w:pPr>
            <w:r>
              <w:t>Unit</w:t>
            </w:r>
          </w:p>
        </w:tc>
      </w:tr>
      <w:tr w:rsidR="007326AC" w:rsidTr="003C146F">
        <w:tc>
          <w:tcPr>
            <w:tcW w:w="2419" w:type="dxa"/>
          </w:tcPr>
          <w:p w:rsidR="007326AC" w:rsidRDefault="007326AC" w:rsidP="003C146F">
            <w:pPr>
              <w:pStyle w:val="CellBody"/>
              <w:rPr>
                <w:rFonts w:eastAsia="Arial" w:cs="Arial"/>
                <w:szCs w:val="18"/>
              </w:rPr>
            </w:pPr>
            <w:r>
              <w:t>Orientation static drift</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SD</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_Ref465780585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30.4</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w:t>
            </w:r>
          </w:p>
        </w:tc>
      </w:tr>
      <w:tr w:rsidR="007326AC" w:rsidTr="003C146F">
        <w:tc>
          <w:tcPr>
            <w:tcW w:w="2419" w:type="dxa"/>
          </w:tcPr>
          <w:p w:rsidR="007326AC" w:rsidRDefault="007326AC" w:rsidP="003C146F">
            <w:pPr>
              <w:pStyle w:val="CellBody"/>
              <w:rPr>
                <w:rFonts w:eastAsia="Arial" w:cs="Arial"/>
                <w:szCs w:val="18"/>
              </w:rPr>
            </w:pPr>
            <w:r>
              <w:t>Orientation static noise</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SN</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_Ref465780590 \r \h </w:instrText>
            </w:r>
            <w:r>
              <w:rPr>
                <w:rFonts w:eastAsia="Arial" w:cs="Arial"/>
                <w:szCs w:val="18"/>
              </w:rPr>
            </w:r>
            <w:r>
              <w:rPr>
                <w:rFonts w:eastAsia="Arial" w:cs="Arial"/>
                <w:szCs w:val="18"/>
              </w:rPr>
              <w:fldChar w:fldCharType="separate"/>
            </w:r>
            <w:r w:rsidR="006C3433">
              <w:rPr>
                <w:rFonts w:eastAsia="Arial" w:cs="Arial"/>
                <w:szCs w:val="18"/>
              </w:rPr>
              <w:t>5.11</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0.16</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 RMS</w:t>
            </w:r>
          </w:p>
        </w:tc>
      </w:tr>
      <w:tr w:rsidR="007326AC" w:rsidTr="003C146F">
        <w:tc>
          <w:tcPr>
            <w:tcW w:w="2419" w:type="dxa"/>
          </w:tcPr>
          <w:p w:rsidR="007326AC" w:rsidRDefault="007326AC" w:rsidP="003C146F">
            <w:pPr>
              <w:pStyle w:val="CellBody"/>
              <w:rPr>
                <w:rFonts w:eastAsia="Arial" w:cs="Arial"/>
                <w:szCs w:val="18"/>
              </w:rPr>
            </w:pPr>
            <w:r>
              <w:t>Orientation dynamic drift</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DD</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_Ref428953196 \r \h </w:instrText>
            </w:r>
            <w:r>
              <w:rPr>
                <w:rFonts w:eastAsia="Arial" w:cs="Arial"/>
                <w:szCs w:val="18"/>
              </w:rPr>
            </w:r>
            <w:r>
              <w:rPr>
                <w:rFonts w:eastAsia="Arial" w:cs="Arial"/>
                <w:szCs w:val="18"/>
              </w:rPr>
              <w:fldChar w:fldCharType="separate"/>
            </w:r>
            <w:r w:rsidR="006C3433">
              <w:rPr>
                <w:rFonts w:eastAsia="Arial" w:cs="Arial"/>
                <w:szCs w:val="18"/>
              </w:rPr>
              <w:t>5.10</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3.7</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degrees</w:t>
            </w:r>
          </w:p>
        </w:tc>
      </w:tr>
      <w:tr w:rsidR="007326AC" w:rsidTr="003C146F">
        <w:tc>
          <w:tcPr>
            <w:tcW w:w="2419" w:type="dxa"/>
          </w:tcPr>
          <w:p w:rsidR="007326AC" w:rsidRDefault="007326AC" w:rsidP="00DF104F">
            <w:pPr>
              <w:pStyle w:val="CellBody"/>
              <w:rPr>
                <w:rFonts w:eastAsia="Arial" w:cs="Arial"/>
                <w:szCs w:val="18"/>
              </w:rPr>
            </w:pPr>
            <w:r>
              <w:t xml:space="preserve">Max angular </w:t>
            </w:r>
            <w:r w:rsidR="00DF104F">
              <w:t>r</w:t>
            </w:r>
            <w:r>
              <w:t>ate</w:t>
            </w:r>
          </w:p>
        </w:tc>
        <w:tc>
          <w:tcPr>
            <w:tcW w:w="979" w:type="dxa"/>
          </w:tcPr>
          <w:p w:rsidR="007326AC" w:rsidRDefault="007326AC" w:rsidP="003C146F">
            <w:pPr>
              <w:pStyle w:val="CellBody"/>
              <w:jc w:val="center"/>
              <w:rPr>
                <w:rFonts w:eastAsia="Arial" w:cs="Arial"/>
                <w:sz w:val="13"/>
                <w:szCs w:val="13"/>
              </w:rPr>
            </w:pPr>
            <w:r>
              <w:rPr>
                <w:position w:val="4"/>
              </w:rPr>
              <w:t>AR</w:t>
            </w:r>
            <w:r>
              <w:rPr>
                <w:sz w:val="13"/>
              </w:rPr>
              <w:t>MAX</w:t>
            </w:r>
          </w:p>
        </w:tc>
        <w:tc>
          <w:tcPr>
            <w:tcW w:w="2794" w:type="dxa"/>
          </w:tcPr>
          <w:p w:rsidR="007326AC" w:rsidRDefault="00986AA8" w:rsidP="00432157">
            <w:pPr>
              <w:pStyle w:val="CellBody"/>
              <w:jc w:val="center"/>
              <w:rPr>
                <w:rFonts w:eastAsia="Arial" w:cs="Arial"/>
                <w:szCs w:val="18"/>
              </w:rPr>
            </w:pPr>
            <w:r>
              <w:rPr>
                <w:rFonts w:eastAsia="Arial" w:cs="Arial"/>
                <w:szCs w:val="18"/>
              </w:rPr>
              <w:fldChar w:fldCharType="begin"/>
            </w:r>
            <w:r w:rsidR="00432157">
              <w:rPr>
                <w:rFonts w:eastAsia="Arial" w:cs="Arial"/>
                <w:szCs w:val="18"/>
              </w:rPr>
              <w:instrText xml:space="preserve"> REF _Ref465780602 \r \h </w:instrText>
            </w:r>
            <w:r>
              <w:rPr>
                <w:rFonts w:eastAsia="Arial" w:cs="Arial"/>
                <w:szCs w:val="18"/>
              </w:rPr>
            </w:r>
            <w:r>
              <w:rPr>
                <w:rFonts w:eastAsia="Arial" w:cs="Arial"/>
                <w:szCs w:val="18"/>
              </w:rPr>
              <w:fldChar w:fldCharType="separate"/>
            </w:r>
            <w:r w:rsidR="006C3433">
              <w:rPr>
                <w:rFonts w:eastAsia="Arial" w:cs="Arial"/>
                <w:szCs w:val="18"/>
              </w:rPr>
              <w:t>5.9</w:t>
            </w:r>
            <w:r>
              <w:rPr>
                <w:rFonts w:eastAsia="Arial" w:cs="Arial"/>
                <w:szCs w:val="18"/>
              </w:rPr>
              <w:fldChar w:fldCharType="end"/>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Cs w:val="18"/>
              </w:rPr>
            </w:pPr>
            <w:r>
              <w:t>2000</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proofErr w:type="spellStart"/>
            <w:r>
              <w:t>dps</w:t>
            </w:r>
            <w:proofErr w:type="spellEnd"/>
          </w:p>
        </w:tc>
      </w:tr>
      <w:tr w:rsidR="007326AC" w:rsidTr="003C146F">
        <w:tc>
          <w:tcPr>
            <w:tcW w:w="2419" w:type="dxa"/>
          </w:tcPr>
          <w:p w:rsidR="007326AC" w:rsidRDefault="007326AC" w:rsidP="003C146F">
            <w:pPr>
              <w:pStyle w:val="CellBody"/>
              <w:rPr>
                <w:rFonts w:eastAsia="Arial" w:cs="Arial"/>
                <w:szCs w:val="18"/>
              </w:rPr>
            </w:pPr>
            <w:r>
              <w:t>Orientation response delay</w:t>
            </w:r>
          </w:p>
        </w:tc>
        <w:tc>
          <w:tcPr>
            <w:tcW w:w="979" w:type="dxa"/>
          </w:tcPr>
          <w:p w:rsidR="007326AC" w:rsidRDefault="007326AC" w:rsidP="003C146F">
            <w:pPr>
              <w:pStyle w:val="CellBody"/>
              <w:jc w:val="center"/>
              <w:rPr>
                <w:rFonts w:eastAsia="Arial" w:cs="Arial"/>
                <w:sz w:val="13"/>
                <w:szCs w:val="13"/>
              </w:rPr>
            </w:pPr>
            <w:r>
              <w:rPr>
                <w:position w:val="4"/>
              </w:rPr>
              <w:t>O</w:t>
            </w:r>
            <w:r>
              <w:rPr>
                <w:sz w:val="13"/>
              </w:rPr>
              <w:t>RD</w:t>
            </w:r>
          </w:p>
        </w:tc>
        <w:tc>
          <w:tcPr>
            <w:tcW w:w="2794" w:type="dxa"/>
          </w:tcPr>
          <w:p w:rsidR="00432157" w:rsidRDefault="00406B35" w:rsidP="00432157">
            <w:pPr>
              <w:pStyle w:val="CellBody"/>
              <w:jc w:val="center"/>
              <w:rPr>
                <w:rFonts w:eastAsia="Arial"/>
              </w:rPr>
            </w:pPr>
            <w:r>
              <w:fldChar w:fldCharType="begin"/>
            </w:r>
            <w:r>
              <w:instrText xml:space="preserve"> REF _Ref465780615 \r \h  \* MERGEFORMAT </w:instrText>
            </w:r>
            <w:r>
              <w:fldChar w:fldCharType="separate"/>
            </w:r>
            <w:ins w:id="1677" w:author="Stanley Mike-RMPE01" w:date="2017-05-27T12:25:00Z">
              <w:r w:rsidR="006C3433" w:rsidRPr="006C3433">
                <w:rPr>
                  <w:rFonts w:eastAsia="Arial"/>
                  <w:rPrChange w:id="1678" w:author="Stanley Mike-RMPE01" w:date="2017-05-27T12:25:00Z">
                    <w:rPr/>
                  </w:rPrChange>
                </w:rPr>
                <w:t>5.8</w:t>
              </w:r>
            </w:ins>
            <w:del w:id="1679" w:author="Stanley Mike-RMPE01" w:date="2017-05-24T08:04:00Z">
              <w:r w:rsidR="00481D8A" w:rsidRPr="00481D8A" w:rsidDel="002E0BB9">
                <w:rPr>
                  <w:rFonts w:eastAsia="Arial"/>
                </w:rPr>
                <w:delText>5.8</w:delText>
              </w:r>
            </w:del>
            <w:r>
              <w:fldChar w:fldCharType="end"/>
            </w:r>
          </w:p>
          <w:p w:rsidR="007326AC" w:rsidRPr="00432157" w:rsidRDefault="007326AC" w:rsidP="00432157">
            <w:pPr>
              <w:jc w:val="center"/>
            </w:pP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F435DE">
            <w:pPr>
              <w:pStyle w:val="CellBody"/>
              <w:jc w:val="center"/>
              <w:rPr>
                <w:rFonts w:eastAsia="Arial" w:cs="Arial"/>
                <w:szCs w:val="18"/>
              </w:rPr>
            </w:pPr>
            <w:r>
              <w:t>&lt;</w:t>
            </w:r>
            <w:r w:rsidR="00F435DE">
              <w:t xml:space="preserve"> 2</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F435DE" w:rsidP="003C146F">
            <w:pPr>
              <w:pStyle w:val="CellBody"/>
              <w:jc w:val="center"/>
              <w:rPr>
                <w:rFonts w:eastAsia="Arial" w:cs="Arial"/>
                <w:sz w:val="13"/>
                <w:szCs w:val="13"/>
              </w:rPr>
            </w:pPr>
            <w:r>
              <w:t>Fusion time intervals</w:t>
            </w:r>
          </w:p>
        </w:tc>
      </w:tr>
      <w:tr w:rsidR="003C146F" w:rsidTr="003C146F">
        <w:tc>
          <w:tcPr>
            <w:tcW w:w="2419" w:type="dxa"/>
          </w:tcPr>
          <w:p w:rsidR="007326AC" w:rsidRDefault="007326AC" w:rsidP="003C146F">
            <w:pPr>
              <w:pStyle w:val="CellBody"/>
              <w:rPr>
                <w:rFonts w:eastAsia="Arial" w:cs="Arial"/>
                <w:szCs w:val="18"/>
              </w:rPr>
            </w:pPr>
            <w:r>
              <w:t>Gyro offset step response</w:t>
            </w:r>
          </w:p>
        </w:tc>
        <w:tc>
          <w:tcPr>
            <w:tcW w:w="979" w:type="dxa"/>
          </w:tcPr>
          <w:p w:rsidR="007326AC" w:rsidRDefault="007326AC" w:rsidP="003C146F">
            <w:pPr>
              <w:pStyle w:val="CellBody"/>
              <w:jc w:val="center"/>
              <w:rPr>
                <w:rFonts w:eastAsia="Arial" w:cs="Arial"/>
                <w:szCs w:val="18"/>
              </w:rPr>
            </w:pPr>
            <w:r>
              <w:t>TBD</w:t>
            </w:r>
          </w:p>
        </w:tc>
        <w:tc>
          <w:tcPr>
            <w:tcW w:w="2794" w:type="dxa"/>
          </w:tcPr>
          <w:p w:rsidR="007326AC" w:rsidRDefault="007326AC" w:rsidP="00432157">
            <w:pPr>
              <w:pStyle w:val="CellBody"/>
              <w:jc w:val="center"/>
              <w:rPr>
                <w:rFonts w:eastAsia="Arial" w:cs="Arial"/>
                <w:szCs w:val="18"/>
              </w:rPr>
            </w:pP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3.76</w:t>
            </w:r>
          </w:p>
        </w:tc>
        <w:tc>
          <w:tcPr>
            <w:tcW w:w="994" w:type="dxa"/>
          </w:tcPr>
          <w:p w:rsidR="007326AC" w:rsidRDefault="007326AC" w:rsidP="003C146F">
            <w:pPr>
              <w:pStyle w:val="CellBody"/>
              <w:jc w:val="center"/>
              <w:rPr>
                <w:rFonts w:eastAsia="Arial" w:cs="Arial"/>
                <w:szCs w:val="18"/>
              </w:rPr>
            </w:pPr>
            <w:r>
              <w:rPr>
                <w:rFonts w:eastAsia="Arial" w:cs="Arial"/>
                <w:szCs w:val="18"/>
              </w:rPr>
              <w:t>—</w:t>
            </w:r>
          </w:p>
        </w:tc>
        <w:tc>
          <w:tcPr>
            <w:tcW w:w="994" w:type="dxa"/>
          </w:tcPr>
          <w:p w:rsidR="007326AC" w:rsidRDefault="007326AC" w:rsidP="003C146F">
            <w:pPr>
              <w:pStyle w:val="CellBody"/>
              <w:jc w:val="center"/>
              <w:rPr>
                <w:rFonts w:eastAsia="Arial" w:cs="Arial"/>
                <w:szCs w:val="18"/>
              </w:rPr>
            </w:pPr>
            <w:r>
              <w:t>seconds</w:t>
            </w:r>
          </w:p>
        </w:tc>
      </w:tr>
    </w:tbl>
    <w:p w:rsidR="007326AC" w:rsidRPr="00405745" w:rsidRDefault="007326AC" w:rsidP="00D93C89">
      <w:pPr>
        <w:pStyle w:val="Heading3"/>
      </w:pPr>
      <w:bookmarkStart w:id="1680" w:name="_Toc483482797"/>
      <w:r w:rsidRPr="00405745">
        <w:t>3-</w:t>
      </w:r>
      <w:r w:rsidR="0097233A">
        <w:t xml:space="preserve">Axis </w:t>
      </w:r>
      <w:r w:rsidR="000A241F">
        <w:t>A</w:t>
      </w:r>
      <w:r w:rsidR="0097233A">
        <w:t xml:space="preserve">ccelerometer </w:t>
      </w:r>
      <w:r w:rsidR="000A241F">
        <w:t>O</w:t>
      </w:r>
      <w:r w:rsidR="0097233A">
        <w:t xml:space="preserve">nly </w:t>
      </w:r>
      <w:r w:rsidR="000A241F">
        <w:t>Results</w:t>
      </w:r>
      <w:bookmarkEnd w:id="1680"/>
    </w:p>
    <w:p w:rsidR="00600CE9" w:rsidRPr="00B62588" w:rsidRDefault="00600CE9" w:rsidP="00D74BEE">
      <w:pPr>
        <w:pStyle w:val="Body"/>
        <w:rPr>
          <w:i/>
        </w:rPr>
      </w:pPr>
    </w:p>
    <w:p w:rsidR="007326AC" w:rsidRPr="00405745" w:rsidRDefault="00CA42C9">
      <w:pPr>
        <w:pStyle w:val="Caption"/>
        <w:pPrChange w:id="1681" w:author="Stanley Mike-RMPE01" w:date="2017-05-25T08:19:00Z">
          <w:pPr>
            <w:pStyle w:val="TableTitle"/>
          </w:pPr>
        </w:pPrChange>
      </w:pPr>
      <w:ins w:id="1682" w:author="Stanley Mike-RMPE01" w:date="2017-05-25T08:19:00Z">
        <w:r>
          <w:lastRenderedPageBreak/>
          <w:t xml:space="preserve">Table </w:t>
        </w:r>
        <w:r>
          <w:fldChar w:fldCharType="begin"/>
        </w:r>
        <w:r>
          <w:instrText xml:space="preserve"> SEQ Table \* ARABIC </w:instrText>
        </w:r>
        <w:r>
          <w:fldChar w:fldCharType="separate"/>
        </w:r>
      </w:ins>
      <w:ins w:id="1683" w:author="Stanley Mike-RMPE01" w:date="2017-05-27T12:25:00Z">
        <w:r w:rsidR="006C3433">
          <w:rPr>
            <w:noProof/>
          </w:rPr>
          <w:t>27</w:t>
        </w:r>
      </w:ins>
      <w:ins w:id="1684" w:author="Stanley Mike-RMPE01" w:date="2017-05-25T08:19:00Z">
        <w:r>
          <w:fldChar w:fldCharType="end"/>
        </w:r>
      </w:ins>
      <w:ins w:id="1685" w:author="Stanley Mike-RMPE01" w:date="2017-05-25T13:30:00Z">
        <w:r w:rsidR="00463750">
          <w:t>:</w:t>
        </w:r>
      </w:ins>
      <w:ins w:id="1686" w:author="Stanley Mike-RMPE01" w:date="2017-05-25T08:19:00Z">
        <w:r>
          <w:rPr>
            <w:noProof/>
          </w:rPr>
          <w:t xml:space="preserve"> </w:t>
        </w:r>
      </w:ins>
      <w:del w:id="1687" w:author="Stanley Mike-RMPE01" w:date="2017-05-25T08:19:00Z">
        <w:r w:rsidR="001B1E24" w:rsidRPr="00405745" w:rsidDel="00CA42C9">
          <w:delText xml:space="preserve">Table </w:delText>
        </w:r>
        <w:r w:rsidR="000504EF" w:rsidDel="00CA42C9">
          <w:delText>24</w:delText>
        </w:r>
        <w:r w:rsidR="001B1E24" w:rsidRPr="00405745" w:rsidDel="00CA42C9">
          <w:delText xml:space="preserve">. </w:delText>
        </w:r>
      </w:del>
      <w:r w:rsidR="007326AC" w:rsidRPr="00405745">
        <w:t>3-</w:t>
      </w:r>
      <w:r w:rsidR="003929F4">
        <w:t>A</w:t>
      </w:r>
      <w:r w:rsidR="007326AC" w:rsidRPr="00405745">
        <w:t xml:space="preserve">xis </w:t>
      </w:r>
      <w:r w:rsidR="003929F4">
        <w:t>a</w:t>
      </w:r>
      <w:r w:rsidR="007326AC" w:rsidRPr="00405745">
        <w:t xml:space="preserve">ccelerometer </w:t>
      </w:r>
      <w:r w:rsidR="003929F4">
        <w:t>performance m</w:t>
      </w:r>
      <w:r w:rsidR="007326AC" w:rsidRPr="00405745">
        <w:t>etrics</w:t>
      </w:r>
    </w:p>
    <w:tbl>
      <w:tblPr>
        <w:tblStyle w:val="Freescale2"/>
        <w:tblW w:w="7313" w:type="dxa"/>
        <w:jc w:val="center"/>
        <w:tblLayout w:type="fixed"/>
        <w:tblLook w:val="0620" w:firstRow="1" w:lastRow="0" w:firstColumn="0" w:lastColumn="0" w:noHBand="1" w:noVBand="1"/>
      </w:tblPr>
      <w:tblGrid>
        <w:gridCol w:w="2397"/>
        <w:gridCol w:w="972"/>
        <w:gridCol w:w="986"/>
        <w:gridCol w:w="986"/>
        <w:gridCol w:w="986"/>
        <w:gridCol w:w="986"/>
      </w:tblGrid>
      <w:tr w:rsidR="00F435DE" w:rsidTr="00F435DE">
        <w:trPr>
          <w:cnfStyle w:val="100000000000" w:firstRow="1" w:lastRow="0" w:firstColumn="0" w:lastColumn="0" w:oddVBand="0" w:evenVBand="0" w:oddHBand="0" w:evenHBand="0" w:firstRowFirstColumn="0" w:firstRowLastColumn="0" w:lastRowFirstColumn="0" w:lastRowLastColumn="0"/>
          <w:jc w:val="center"/>
        </w:trPr>
        <w:tc>
          <w:tcPr>
            <w:tcW w:w="2397" w:type="dxa"/>
          </w:tcPr>
          <w:p w:rsidR="00F435DE" w:rsidRDefault="00F435DE" w:rsidP="003C146F">
            <w:pPr>
              <w:pStyle w:val="CellBody"/>
              <w:rPr>
                <w:rFonts w:eastAsia="Arial" w:cs="Arial"/>
                <w:szCs w:val="18"/>
              </w:rPr>
            </w:pPr>
            <w:r>
              <w:t>Characteristics</w:t>
            </w:r>
          </w:p>
        </w:tc>
        <w:tc>
          <w:tcPr>
            <w:tcW w:w="972" w:type="dxa"/>
          </w:tcPr>
          <w:p w:rsidR="00F435DE" w:rsidRDefault="00F435DE" w:rsidP="003C146F">
            <w:pPr>
              <w:pStyle w:val="CellBody"/>
              <w:rPr>
                <w:rFonts w:eastAsia="Arial" w:cs="Arial"/>
                <w:szCs w:val="18"/>
              </w:rPr>
            </w:pPr>
            <w:r>
              <w:t>Symbol</w:t>
            </w:r>
          </w:p>
        </w:tc>
        <w:tc>
          <w:tcPr>
            <w:tcW w:w="986" w:type="dxa"/>
          </w:tcPr>
          <w:p w:rsidR="00F435DE" w:rsidRDefault="00F435DE" w:rsidP="003C146F">
            <w:pPr>
              <w:pStyle w:val="CellBody"/>
              <w:rPr>
                <w:rFonts w:eastAsia="Arial" w:cs="Arial"/>
                <w:szCs w:val="18"/>
              </w:rPr>
            </w:pPr>
            <w:r>
              <w:t>Min</w:t>
            </w:r>
          </w:p>
        </w:tc>
        <w:tc>
          <w:tcPr>
            <w:tcW w:w="986" w:type="dxa"/>
          </w:tcPr>
          <w:p w:rsidR="00F435DE" w:rsidRDefault="00F435DE" w:rsidP="003C146F">
            <w:pPr>
              <w:pStyle w:val="CellBody"/>
              <w:rPr>
                <w:rFonts w:eastAsia="Arial" w:cs="Arial"/>
                <w:szCs w:val="18"/>
              </w:rPr>
            </w:pPr>
            <w:proofErr w:type="spellStart"/>
            <w:r>
              <w:t>Typ</w:t>
            </w:r>
            <w:proofErr w:type="spellEnd"/>
          </w:p>
        </w:tc>
        <w:tc>
          <w:tcPr>
            <w:tcW w:w="986" w:type="dxa"/>
          </w:tcPr>
          <w:p w:rsidR="00F435DE" w:rsidRDefault="00F435DE" w:rsidP="003C146F">
            <w:pPr>
              <w:pStyle w:val="CellBody"/>
              <w:rPr>
                <w:rFonts w:eastAsia="Arial" w:cs="Arial"/>
                <w:szCs w:val="18"/>
              </w:rPr>
            </w:pPr>
            <w:r>
              <w:t>Max</w:t>
            </w:r>
          </w:p>
        </w:tc>
        <w:tc>
          <w:tcPr>
            <w:tcW w:w="986" w:type="dxa"/>
          </w:tcPr>
          <w:p w:rsidR="00F435DE" w:rsidRDefault="00F435DE" w:rsidP="003C146F">
            <w:pPr>
              <w:pStyle w:val="CellBody"/>
              <w:rPr>
                <w:rFonts w:eastAsia="Arial" w:cs="Arial"/>
                <w:szCs w:val="18"/>
              </w:rPr>
            </w:pPr>
            <w:r>
              <w:t>Units</w:t>
            </w:r>
          </w:p>
        </w:tc>
      </w:tr>
      <w:tr w:rsidR="00F435DE" w:rsidTr="00F435DE">
        <w:trPr>
          <w:jc w:val="center"/>
        </w:trPr>
        <w:tc>
          <w:tcPr>
            <w:tcW w:w="2397" w:type="dxa"/>
          </w:tcPr>
          <w:p w:rsidR="00F435DE" w:rsidRDefault="00F435DE" w:rsidP="003C146F">
            <w:pPr>
              <w:pStyle w:val="CellBody"/>
              <w:rPr>
                <w:rFonts w:eastAsia="Arial" w:cs="Arial"/>
                <w:szCs w:val="18"/>
              </w:rPr>
            </w:pPr>
            <w:r>
              <w:t>Tilt Error RMS</w:t>
            </w:r>
            <w:r w:rsidR="00432157" w:rsidRPr="00432157">
              <w:rPr>
                <w:vertAlign w:val="superscript"/>
              </w:rPr>
              <w:t>1</w:t>
            </w:r>
          </w:p>
        </w:tc>
        <w:tc>
          <w:tcPr>
            <w:tcW w:w="972" w:type="dxa"/>
          </w:tcPr>
          <w:p w:rsidR="00F435DE" w:rsidRDefault="00F435DE" w:rsidP="003C146F">
            <w:pPr>
              <w:pStyle w:val="CellBody"/>
              <w:jc w:val="center"/>
              <w:rPr>
                <w:rFonts w:eastAsia="Arial" w:cs="Arial"/>
                <w:szCs w:val="18"/>
              </w:rPr>
            </w:pPr>
            <w:r>
              <w:t>TAE</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0.082</w:t>
            </w:r>
          </w:p>
        </w:tc>
        <w:tc>
          <w:tcPr>
            <w:tcW w:w="986" w:type="dxa"/>
          </w:tcPr>
          <w:p w:rsidR="00F435DE" w:rsidRDefault="00F435DE" w:rsidP="003C146F">
            <w:pPr>
              <w:pStyle w:val="CellBody"/>
              <w:jc w:val="center"/>
            </w:pPr>
            <w:r>
              <w:t>—</w:t>
            </w:r>
          </w:p>
        </w:tc>
        <w:tc>
          <w:tcPr>
            <w:tcW w:w="986" w:type="dxa"/>
          </w:tcPr>
          <w:p w:rsidR="00F435DE" w:rsidRDefault="00F435DE" w:rsidP="003C146F">
            <w:pPr>
              <w:pStyle w:val="CellBody"/>
              <w:jc w:val="center"/>
              <w:rPr>
                <w:rFonts w:eastAsia="Arial" w:cs="Arial"/>
                <w:szCs w:val="18"/>
              </w:rPr>
            </w:pPr>
            <w:r>
              <w:t>degrees</w:t>
            </w:r>
          </w:p>
        </w:tc>
      </w:tr>
      <w:tr w:rsidR="00F435DE" w:rsidTr="00F435DE">
        <w:trPr>
          <w:jc w:val="center"/>
        </w:trPr>
        <w:tc>
          <w:tcPr>
            <w:tcW w:w="2397" w:type="dxa"/>
          </w:tcPr>
          <w:p w:rsidR="00F435DE" w:rsidRDefault="00F435DE" w:rsidP="003C146F">
            <w:pPr>
              <w:pStyle w:val="CellBody"/>
              <w:rPr>
                <w:rFonts w:eastAsia="Arial" w:cs="Arial"/>
                <w:szCs w:val="18"/>
              </w:rPr>
            </w:pPr>
            <w:r>
              <w:t>Orientation response delay</w:t>
            </w:r>
          </w:p>
        </w:tc>
        <w:tc>
          <w:tcPr>
            <w:tcW w:w="972" w:type="dxa"/>
          </w:tcPr>
          <w:p w:rsidR="00F435DE" w:rsidRDefault="00F435DE" w:rsidP="003C146F">
            <w:pPr>
              <w:pStyle w:val="CellBody"/>
              <w:jc w:val="center"/>
              <w:rPr>
                <w:rFonts w:eastAsia="Arial" w:cs="Arial"/>
                <w:sz w:val="13"/>
                <w:szCs w:val="13"/>
              </w:rPr>
            </w:pPr>
            <w:r>
              <w:rPr>
                <w:position w:val="4"/>
              </w:rPr>
              <w:t>O</w:t>
            </w:r>
            <w:r>
              <w:rPr>
                <w:sz w:val="13"/>
              </w:rPr>
              <w:t>RD</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F435DE">
            <w:pPr>
              <w:pStyle w:val="CellBody"/>
              <w:jc w:val="center"/>
              <w:rPr>
                <w:rFonts w:eastAsia="Arial" w:cs="Arial"/>
                <w:szCs w:val="18"/>
              </w:rPr>
            </w:pPr>
            <w:r>
              <w:t>&lt; 6</w:t>
            </w:r>
          </w:p>
        </w:tc>
        <w:tc>
          <w:tcPr>
            <w:tcW w:w="986" w:type="dxa"/>
          </w:tcPr>
          <w:p w:rsidR="00F435DE" w:rsidRDefault="00F435DE" w:rsidP="003C146F">
            <w:pPr>
              <w:pStyle w:val="CellBody"/>
              <w:jc w:val="center"/>
              <w:rPr>
                <w:rFonts w:eastAsia="Arial" w:cs="Arial"/>
                <w:szCs w:val="18"/>
              </w:rPr>
            </w:pPr>
            <w:r>
              <w:rPr>
                <w:rFonts w:eastAsia="Arial" w:cs="Arial"/>
                <w:szCs w:val="18"/>
              </w:rPr>
              <w:t>—</w:t>
            </w:r>
          </w:p>
        </w:tc>
        <w:tc>
          <w:tcPr>
            <w:tcW w:w="986" w:type="dxa"/>
          </w:tcPr>
          <w:p w:rsidR="00F435DE" w:rsidRDefault="00F435DE" w:rsidP="003C146F">
            <w:pPr>
              <w:pStyle w:val="CellBody"/>
              <w:jc w:val="center"/>
              <w:rPr>
                <w:rFonts w:eastAsia="Arial" w:cs="Arial"/>
                <w:szCs w:val="18"/>
              </w:rPr>
            </w:pPr>
            <w:r>
              <w:t>Fusion time intervals</w:t>
            </w:r>
          </w:p>
        </w:tc>
      </w:tr>
    </w:tbl>
    <w:p w:rsidR="00432157" w:rsidRDefault="00432157" w:rsidP="00432157">
      <w:pPr>
        <w:pStyle w:val="TableFootnote"/>
      </w:pPr>
    </w:p>
    <w:p w:rsidR="003C146F" w:rsidRDefault="00013177" w:rsidP="00432157">
      <w:pPr>
        <w:pStyle w:val="TableFootnote"/>
      </w:pPr>
      <w:fldSimple w:instr=" SEQ Table_Footnote \* ARABIC \r 1 ">
        <w:r w:rsidR="006C3433">
          <w:rPr>
            <w:noProof/>
          </w:rPr>
          <w:t>1</w:t>
        </w:r>
      </w:fldSimple>
      <w:r w:rsidR="003C146F">
        <w:t xml:space="preserve">. </w:t>
      </w:r>
      <w:r w:rsidR="00F127CC">
        <w:tab/>
      </w:r>
      <w:r w:rsidR="003C146F">
        <w:t xml:space="preserve">RMS of accelerometer tilt angle error is calculated using the simulated sensor noise RMS values along each of the three axes and the following formula (given for tilt error from the </w:t>
      </w:r>
      <w:r w:rsidR="00242DC0">
        <w:t>Z</w:t>
      </w:r>
      <w:r w:rsidR="003C146F">
        <w:t>-axis)</w:t>
      </w:r>
      <w:r w:rsidR="0067638D">
        <w:br/>
      </w:r>
      <m:oMath>
        <m:r>
          <m:rPr>
            <m:sty m:val="p"/>
          </m:rPr>
          <w:rPr>
            <w:rFonts w:ascii="Cambria Math" w:hAnsi="Cambria Math"/>
          </w:rPr>
          <m:t>TAE=arctan⁡</m:t>
        </m:r>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NRMS</m:t>
                            </m:r>
                          </m:e>
                          <m:sup>
                            <m:r>
                              <m:rPr>
                                <m:sty m:val="p"/>
                              </m:rPr>
                              <w:rPr>
                                <w:rFonts w:ascii="Cambria Math" w:hAnsi="Cambria Math"/>
                              </w:rPr>
                              <m:t>2</m:t>
                            </m:r>
                          </m:sup>
                        </m:sSup>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NRMS</m:t>
                            </m:r>
                          </m:e>
                          <m:sup>
                            <m:r>
                              <m:rPr>
                                <m:sty m:val="p"/>
                              </m:rPr>
                              <w:rPr>
                                <w:rFonts w:ascii="Cambria Math" w:hAnsi="Cambria Math"/>
                              </w:rPr>
                              <m:t>2</m:t>
                            </m:r>
                          </m:sup>
                        </m:sSup>
                      </m:e>
                      <m:sub>
                        <m:r>
                          <m:rPr>
                            <m:sty m:val="p"/>
                          </m:rPr>
                          <w:rPr>
                            <w:rFonts w:ascii="Cambria Math" w:hAnsi="Cambria Math"/>
                          </w:rPr>
                          <m:t>y</m:t>
                        </m:r>
                      </m:sub>
                    </m:sSub>
                  </m:e>
                </m:rad>
              </m:num>
              <m:den>
                <m:r>
                  <m:rPr>
                    <m:sty m:val="p"/>
                  </m:rPr>
                  <w:rPr>
                    <w:rFonts w:ascii="Cambria Math" w:hAnsi="Cambria Math"/>
                  </w:rPr>
                  <m:t>1g-</m:t>
                </m:r>
                <m:sSub>
                  <m:sSubPr>
                    <m:ctrlPr>
                      <w:rPr>
                        <w:rFonts w:ascii="Cambria Math" w:hAnsi="Cambria Math"/>
                      </w:rPr>
                    </m:ctrlPr>
                  </m:sSubPr>
                  <m:e>
                    <m:r>
                      <m:rPr>
                        <m:sty m:val="p"/>
                      </m:rPr>
                      <w:rPr>
                        <w:rFonts w:ascii="Cambria Math" w:hAnsi="Cambria Math"/>
                      </w:rPr>
                      <m:t>NRMS</m:t>
                    </m:r>
                  </m:e>
                  <m:sub>
                    <m:r>
                      <m:rPr>
                        <m:sty m:val="p"/>
                      </m:rPr>
                      <w:rPr>
                        <w:rFonts w:ascii="Cambria Math" w:hAnsi="Cambria Math"/>
                      </w:rPr>
                      <m:t>z</m:t>
                    </m:r>
                  </m:sub>
                </m:sSub>
              </m:den>
            </m:f>
          </m:e>
        </m:d>
      </m:oMath>
      <w:r w:rsidR="00426E33">
        <w:t xml:space="preserve"> </w:t>
      </w:r>
      <w:r w:rsidR="0067638D" w:rsidRPr="0067638D">
        <w:br/>
      </w:r>
      <w:r w:rsidR="003C146F">
        <w:t xml:space="preserve">where </w:t>
      </w:r>
      <w:proofErr w:type="spellStart"/>
      <w:r w:rsidR="003C146F">
        <w:t>NRMSx</w:t>
      </w:r>
      <w:proofErr w:type="spellEnd"/>
      <w:r w:rsidR="003C146F">
        <w:t xml:space="preserve">, </w:t>
      </w:r>
      <w:proofErr w:type="spellStart"/>
      <w:r w:rsidR="003C146F">
        <w:t>NRMSy</w:t>
      </w:r>
      <w:proofErr w:type="spellEnd"/>
      <w:r w:rsidR="003C146F">
        <w:t xml:space="preserve">, </w:t>
      </w:r>
      <w:proofErr w:type="spellStart"/>
      <w:r w:rsidR="003C146F">
        <w:t>NRMSz</w:t>
      </w:r>
      <w:proofErr w:type="spellEnd"/>
      <w:r w:rsidR="003C146F">
        <w:t xml:space="preserve"> - RMS values of accelerometer noise for X, Y, Z axes in </w:t>
      </w:r>
      <w:r w:rsidR="003C146F" w:rsidRPr="00340BA8">
        <w:rPr>
          <w:i/>
        </w:rPr>
        <w:t>g</w:t>
      </w:r>
      <w:r w:rsidR="003C146F">
        <w:t xml:space="preserve"> units.</w:t>
      </w:r>
    </w:p>
    <w:p w:rsidR="00513B2F" w:rsidRDefault="00513B2F" w:rsidP="00F127CC">
      <w:pPr>
        <w:pStyle w:val="TableFootnote"/>
      </w:pPr>
    </w:p>
    <w:p w:rsidR="00432157" w:rsidRDefault="00432157" w:rsidP="00F127CC">
      <w:pPr>
        <w:pStyle w:val="TableFootnote"/>
      </w:pPr>
    </w:p>
    <w:p w:rsidR="00432157" w:rsidRDefault="00432157">
      <w:pPr>
        <w:rPr>
          <w:rFonts w:eastAsia="Times New Roman"/>
          <w:b/>
          <w:bCs/>
          <w:color w:val="000000" w:themeColor="text1"/>
          <w:sz w:val="36"/>
          <w:szCs w:val="36"/>
        </w:rPr>
      </w:pPr>
      <w:bookmarkStart w:id="1688" w:name="Test_Descriptions"/>
      <w:bookmarkStart w:id="1689" w:name="_bookmark61"/>
      <w:bookmarkStart w:id="1690" w:name="MCU_Current"/>
      <w:bookmarkStart w:id="1691" w:name="_bookmark62"/>
      <w:bookmarkStart w:id="1692" w:name="Orientation_Dynamic_Drift"/>
      <w:bookmarkStart w:id="1693" w:name="_bookmark70"/>
      <w:bookmarkStart w:id="1694" w:name="Maximum_Angular_Rate"/>
      <w:bookmarkStart w:id="1695" w:name="_bookmark71"/>
      <w:bookmarkStart w:id="1696" w:name="Orientation_Magnetic_Immunity_(Static_De"/>
      <w:bookmarkStart w:id="1697" w:name="_bookmark76"/>
      <w:bookmarkStart w:id="1698" w:name="Error_in_Computed_Gyro_Bias"/>
      <w:bookmarkStart w:id="1699" w:name="_bookmark78"/>
      <w:bookmarkStart w:id="1700" w:name="Error_in_Computed_Linear_Acceleration"/>
      <w:bookmarkStart w:id="1701" w:name="_bookmark80"/>
      <w:bookmarkStart w:id="1702" w:name="Revision_history_for_XSFLK_DS"/>
      <w:bookmarkStart w:id="1703" w:name="_bookmark81"/>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r>
        <w:br w:type="page"/>
      </w:r>
    </w:p>
    <w:p w:rsidR="007326AC" w:rsidRPr="00F81555" w:rsidRDefault="004510C0" w:rsidP="00F81555">
      <w:pPr>
        <w:pStyle w:val="Heading1"/>
      </w:pPr>
      <w:bookmarkStart w:id="1704" w:name="_Toc483482798"/>
      <w:r>
        <w:lastRenderedPageBreak/>
        <w:t>R</w:t>
      </w:r>
      <w:r w:rsidR="007326AC" w:rsidRPr="00F81555">
        <w:t>evision history</w:t>
      </w:r>
      <w:bookmarkEnd w:id="1704"/>
    </w:p>
    <w:tbl>
      <w:tblPr>
        <w:tblStyle w:val="Freescale2"/>
        <w:tblW w:w="10165" w:type="dxa"/>
        <w:tblLayout w:type="fixed"/>
        <w:tblLook w:val="0620" w:firstRow="1" w:lastRow="0" w:firstColumn="0" w:lastColumn="0" w:noHBand="1" w:noVBand="1"/>
      </w:tblPr>
      <w:tblGrid>
        <w:gridCol w:w="1051"/>
        <w:gridCol w:w="1351"/>
        <w:gridCol w:w="7763"/>
      </w:tblGrid>
      <w:tr w:rsidR="007326AC" w:rsidTr="0067638D">
        <w:trPr>
          <w:cnfStyle w:val="100000000000" w:firstRow="1" w:lastRow="0" w:firstColumn="0" w:lastColumn="0" w:oddVBand="0" w:evenVBand="0" w:oddHBand="0" w:evenHBand="0" w:firstRowFirstColumn="0" w:firstRowLastColumn="0" w:lastRowFirstColumn="0" w:lastRowLastColumn="0"/>
        </w:trPr>
        <w:tc>
          <w:tcPr>
            <w:tcW w:w="1051" w:type="dxa"/>
          </w:tcPr>
          <w:p w:rsidR="007326AC" w:rsidRDefault="0067638D" w:rsidP="00830AE3">
            <w:pPr>
              <w:pStyle w:val="CellBody"/>
              <w:keepNext/>
              <w:rPr>
                <w:rFonts w:eastAsia="Arial" w:cs="Arial"/>
                <w:szCs w:val="18"/>
              </w:rPr>
            </w:pPr>
            <w:r>
              <w:t>Rev. No.</w:t>
            </w:r>
          </w:p>
        </w:tc>
        <w:tc>
          <w:tcPr>
            <w:tcW w:w="1351" w:type="dxa"/>
          </w:tcPr>
          <w:p w:rsidR="007326AC" w:rsidRDefault="0067638D" w:rsidP="0067638D">
            <w:pPr>
              <w:pStyle w:val="CellBody"/>
              <w:rPr>
                <w:rFonts w:eastAsia="Arial" w:cs="Arial"/>
                <w:szCs w:val="18"/>
              </w:rPr>
            </w:pPr>
            <w:r>
              <w:t>Date</w:t>
            </w:r>
          </w:p>
        </w:tc>
        <w:tc>
          <w:tcPr>
            <w:tcW w:w="7763" w:type="dxa"/>
          </w:tcPr>
          <w:p w:rsidR="0067638D" w:rsidRPr="0067638D" w:rsidRDefault="007326AC" w:rsidP="0067638D">
            <w:pPr>
              <w:pStyle w:val="CellBody"/>
            </w:pPr>
            <w:r>
              <w:t>Description</w:t>
            </w:r>
          </w:p>
        </w:tc>
      </w:tr>
      <w:tr w:rsidR="007326AC" w:rsidTr="0067638D">
        <w:tc>
          <w:tcPr>
            <w:tcW w:w="1051" w:type="dxa"/>
          </w:tcPr>
          <w:p w:rsidR="007326AC" w:rsidRDefault="007326AC" w:rsidP="00830AE3">
            <w:pPr>
              <w:pStyle w:val="CellBody"/>
              <w:keepNext/>
              <w:jc w:val="center"/>
              <w:rPr>
                <w:rFonts w:eastAsia="Arial" w:cs="Arial"/>
                <w:szCs w:val="18"/>
              </w:rPr>
            </w:pPr>
            <w:r>
              <w:t>0</w:t>
            </w:r>
          </w:p>
        </w:tc>
        <w:tc>
          <w:tcPr>
            <w:tcW w:w="1351" w:type="dxa"/>
          </w:tcPr>
          <w:p w:rsidR="007326AC" w:rsidRDefault="007326AC" w:rsidP="0067638D">
            <w:pPr>
              <w:pStyle w:val="CellBody"/>
              <w:rPr>
                <w:rFonts w:eastAsia="Arial" w:cs="Arial"/>
                <w:szCs w:val="18"/>
              </w:rPr>
            </w:pPr>
            <w:r>
              <w:t>12 Nov</w:t>
            </w:r>
            <w:r w:rsidR="0067638D">
              <w:t xml:space="preserve"> </w:t>
            </w:r>
            <w:r>
              <w:t>2013</w:t>
            </w:r>
          </w:p>
        </w:tc>
        <w:tc>
          <w:tcPr>
            <w:tcW w:w="7763" w:type="dxa"/>
          </w:tcPr>
          <w:p w:rsidR="007326AC" w:rsidRDefault="007326AC" w:rsidP="00F746EA">
            <w:pPr>
              <w:pStyle w:val="CellList"/>
              <w:numPr>
                <w:ilvl w:val="0"/>
                <w:numId w:val="29"/>
              </w:numPr>
              <w:rPr>
                <w:rFonts w:eastAsia="Arial" w:cs="Arial"/>
                <w:szCs w:val="18"/>
              </w:rPr>
            </w:pPr>
            <w:r>
              <w:t>ROUGH DRAFT ONLY - PRE-REVIEW</w:t>
            </w:r>
          </w:p>
        </w:tc>
      </w:tr>
      <w:tr w:rsidR="007326AC" w:rsidTr="0067638D">
        <w:tc>
          <w:tcPr>
            <w:tcW w:w="1051" w:type="dxa"/>
          </w:tcPr>
          <w:p w:rsidR="007326AC" w:rsidRDefault="007326AC" w:rsidP="00830AE3">
            <w:pPr>
              <w:pStyle w:val="CellBody"/>
              <w:keepNext/>
              <w:jc w:val="center"/>
              <w:rPr>
                <w:rFonts w:eastAsia="Arial" w:cs="Arial"/>
                <w:szCs w:val="18"/>
              </w:rPr>
            </w:pPr>
            <w:r>
              <w:t>0.1</w:t>
            </w:r>
          </w:p>
        </w:tc>
        <w:tc>
          <w:tcPr>
            <w:tcW w:w="1351" w:type="dxa"/>
          </w:tcPr>
          <w:p w:rsidR="007326AC" w:rsidRDefault="007326AC" w:rsidP="0067638D">
            <w:pPr>
              <w:pStyle w:val="CellBody"/>
              <w:rPr>
                <w:rFonts w:eastAsia="Arial" w:cs="Arial"/>
                <w:szCs w:val="18"/>
              </w:rPr>
            </w:pPr>
            <w:r>
              <w:t>22 Nov</w:t>
            </w:r>
            <w:r w:rsidR="0067638D">
              <w:t xml:space="preserve"> </w:t>
            </w:r>
            <w:r>
              <w:t>2013</w:t>
            </w:r>
          </w:p>
        </w:tc>
        <w:tc>
          <w:tcPr>
            <w:tcW w:w="7763" w:type="dxa"/>
          </w:tcPr>
          <w:p w:rsidR="007326AC" w:rsidRDefault="007326AC" w:rsidP="00F746EA">
            <w:pPr>
              <w:pStyle w:val="CellList"/>
              <w:numPr>
                <w:ilvl w:val="0"/>
                <w:numId w:val="29"/>
              </w:numPr>
              <w:rPr>
                <w:rFonts w:eastAsia="Arial" w:cs="Arial"/>
                <w:szCs w:val="18"/>
              </w:rPr>
            </w:pPr>
            <w:r>
              <w:t>Preliminary draft includes updates from 1st review.</w:t>
            </w:r>
          </w:p>
        </w:tc>
      </w:tr>
      <w:tr w:rsidR="007326AC" w:rsidTr="0067638D">
        <w:tc>
          <w:tcPr>
            <w:tcW w:w="1051" w:type="dxa"/>
          </w:tcPr>
          <w:p w:rsidR="007326AC" w:rsidRDefault="007326AC" w:rsidP="00830AE3">
            <w:pPr>
              <w:pStyle w:val="CellBody"/>
              <w:keepNext/>
              <w:jc w:val="center"/>
              <w:rPr>
                <w:rFonts w:eastAsia="Arial" w:cs="Arial"/>
                <w:szCs w:val="18"/>
              </w:rPr>
            </w:pPr>
            <w:r>
              <w:t>0.2</w:t>
            </w:r>
          </w:p>
        </w:tc>
        <w:tc>
          <w:tcPr>
            <w:tcW w:w="1351" w:type="dxa"/>
          </w:tcPr>
          <w:p w:rsidR="007326AC" w:rsidRDefault="007326AC" w:rsidP="0067638D">
            <w:pPr>
              <w:pStyle w:val="CellBody"/>
              <w:rPr>
                <w:rFonts w:eastAsia="Arial" w:cs="Arial"/>
                <w:szCs w:val="18"/>
              </w:rPr>
            </w:pPr>
            <w:r>
              <w:t>Feb 2014</w:t>
            </w:r>
          </w:p>
        </w:tc>
        <w:tc>
          <w:tcPr>
            <w:tcW w:w="7763" w:type="dxa"/>
          </w:tcPr>
          <w:p w:rsidR="007326AC" w:rsidRDefault="007326AC" w:rsidP="00F746EA">
            <w:pPr>
              <w:pStyle w:val="CellList"/>
              <w:numPr>
                <w:ilvl w:val="0"/>
                <w:numId w:val="29"/>
              </w:numPr>
              <w:rPr>
                <w:rFonts w:eastAsia="Arial" w:cs="Arial"/>
                <w:szCs w:val="18"/>
              </w:rPr>
            </w:pPr>
            <w:r>
              <w:t>Initial public release.</w:t>
            </w:r>
          </w:p>
        </w:tc>
      </w:tr>
      <w:tr w:rsidR="007326AC" w:rsidTr="0067638D">
        <w:tc>
          <w:tcPr>
            <w:tcW w:w="1051" w:type="dxa"/>
          </w:tcPr>
          <w:p w:rsidR="007326AC" w:rsidRDefault="007326AC" w:rsidP="00830AE3">
            <w:pPr>
              <w:pStyle w:val="CellBody"/>
              <w:keepNext/>
              <w:jc w:val="center"/>
              <w:rPr>
                <w:rFonts w:eastAsia="Arial" w:cs="Arial"/>
                <w:szCs w:val="18"/>
              </w:rPr>
            </w:pPr>
            <w:r>
              <w:t>0.3</w:t>
            </w:r>
          </w:p>
        </w:tc>
        <w:tc>
          <w:tcPr>
            <w:tcW w:w="1351" w:type="dxa"/>
          </w:tcPr>
          <w:p w:rsidR="007326AC" w:rsidRDefault="007326AC" w:rsidP="0067638D">
            <w:pPr>
              <w:pStyle w:val="CellBody"/>
              <w:rPr>
                <w:rFonts w:eastAsia="Arial" w:cs="Arial"/>
                <w:szCs w:val="18"/>
              </w:rPr>
            </w:pPr>
            <w:r>
              <w:t>Apr 2014</w:t>
            </w:r>
          </w:p>
        </w:tc>
        <w:tc>
          <w:tcPr>
            <w:tcW w:w="7763" w:type="dxa"/>
          </w:tcPr>
          <w:p w:rsidR="007326AC" w:rsidRDefault="007326AC" w:rsidP="00F746EA">
            <w:pPr>
              <w:pStyle w:val="CellList"/>
              <w:numPr>
                <w:ilvl w:val="0"/>
                <w:numId w:val="29"/>
              </w:numPr>
              <w:rPr>
                <w:rFonts w:eastAsia="Arial" w:cs="Arial"/>
                <w:szCs w:val="18"/>
              </w:rPr>
            </w:pPr>
            <w:r>
              <w:t>Updated for licensing, software updates and board support changes.</w:t>
            </w:r>
          </w:p>
        </w:tc>
      </w:tr>
      <w:tr w:rsidR="007326AC" w:rsidTr="0067638D">
        <w:tc>
          <w:tcPr>
            <w:tcW w:w="1051" w:type="dxa"/>
          </w:tcPr>
          <w:p w:rsidR="007326AC" w:rsidRDefault="007326AC" w:rsidP="00830AE3">
            <w:pPr>
              <w:pStyle w:val="CellBody"/>
              <w:keepNext/>
              <w:jc w:val="center"/>
              <w:rPr>
                <w:rFonts w:eastAsia="Arial" w:cs="Arial"/>
                <w:szCs w:val="18"/>
              </w:rPr>
            </w:pPr>
            <w:r>
              <w:t>0.4</w:t>
            </w:r>
          </w:p>
        </w:tc>
        <w:tc>
          <w:tcPr>
            <w:tcW w:w="1351" w:type="dxa"/>
          </w:tcPr>
          <w:p w:rsidR="007326AC" w:rsidRDefault="007326AC" w:rsidP="0067638D">
            <w:pPr>
              <w:pStyle w:val="CellBody"/>
              <w:rPr>
                <w:rFonts w:eastAsia="Arial" w:cs="Arial"/>
                <w:szCs w:val="18"/>
              </w:rPr>
            </w:pPr>
            <w:r>
              <w:t>May 2014</w:t>
            </w:r>
          </w:p>
        </w:tc>
        <w:tc>
          <w:tcPr>
            <w:tcW w:w="7763" w:type="dxa"/>
          </w:tcPr>
          <w:p w:rsidR="007326AC" w:rsidRDefault="007326AC" w:rsidP="00F746EA">
            <w:pPr>
              <w:pStyle w:val="CellList"/>
              <w:numPr>
                <w:ilvl w:val="0"/>
                <w:numId w:val="29"/>
              </w:numPr>
              <w:rPr>
                <w:rFonts w:eastAsia="Arial" w:cs="Arial"/>
                <w:szCs w:val="18"/>
              </w:rPr>
            </w:pPr>
            <w:r>
              <w:t>Updated for software updates, additional (FRDM-K64F) board support changes and electrical specs and computation metrics.</w:t>
            </w:r>
          </w:p>
        </w:tc>
      </w:tr>
      <w:tr w:rsidR="007326AC" w:rsidTr="0067638D">
        <w:tc>
          <w:tcPr>
            <w:tcW w:w="1051" w:type="dxa"/>
          </w:tcPr>
          <w:p w:rsidR="007326AC" w:rsidRDefault="007326AC" w:rsidP="00830AE3">
            <w:pPr>
              <w:pStyle w:val="CellBody"/>
              <w:keepNext/>
              <w:jc w:val="center"/>
              <w:rPr>
                <w:rFonts w:eastAsia="Arial" w:cs="Arial"/>
                <w:szCs w:val="18"/>
              </w:rPr>
            </w:pPr>
            <w:r>
              <w:t>0.5</w:t>
            </w:r>
          </w:p>
        </w:tc>
        <w:tc>
          <w:tcPr>
            <w:tcW w:w="1351" w:type="dxa"/>
          </w:tcPr>
          <w:p w:rsidR="007326AC" w:rsidRDefault="007326AC" w:rsidP="0067638D">
            <w:pPr>
              <w:pStyle w:val="CellBody"/>
              <w:rPr>
                <w:rFonts w:eastAsia="Arial" w:cs="Arial"/>
                <w:szCs w:val="18"/>
              </w:rPr>
            </w:pPr>
            <w:r>
              <w:t>Sept 2014</w:t>
            </w:r>
          </w:p>
        </w:tc>
        <w:tc>
          <w:tcPr>
            <w:tcW w:w="7763" w:type="dxa"/>
          </w:tcPr>
          <w:p w:rsidR="007326AC" w:rsidRDefault="007326AC" w:rsidP="00F746EA">
            <w:pPr>
              <w:pStyle w:val="CellList"/>
              <w:numPr>
                <w:ilvl w:val="0"/>
                <w:numId w:val="29"/>
              </w:numPr>
              <w:rPr>
                <w:rFonts w:eastAsia="Arial" w:cs="Arial"/>
                <w:szCs w:val="18"/>
              </w:rPr>
            </w:pPr>
            <w:r>
              <w:t>Updated Fusion Performance Metrics section by adding four new figures and tables.</w:t>
            </w:r>
          </w:p>
          <w:p w:rsidR="007326AC" w:rsidRDefault="007326AC" w:rsidP="00F746EA">
            <w:pPr>
              <w:pStyle w:val="CellList"/>
              <w:numPr>
                <w:ilvl w:val="0"/>
                <w:numId w:val="29"/>
              </w:numPr>
              <w:rPr>
                <w:rFonts w:eastAsia="Arial" w:cs="Arial"/>
                <w:szCs w:val="18"/>
              </w:rPr>
            </w:pPr>
            <w:r>
              <w:t>adjusted selected parametric values</w:t>
            </w:r>
          </w:p>
          <w:p w:rsidR="007326AC" w:rsidRDefault="007326AC" w:rsidP="00F746EA">
            <w:pPr>
              <w:pStyle w:val="CellList"/>
              <w:numPr>
                <w:ilvl w:val="0"/>
                <w:numId w:val="29"/>
              </w:numPr>
              <w:rPr>
                <w:rFonts w:eastAsia="Arial" w:cs="Arial"/>
                <w:szCs w:val="18"/>
              </w:rPr>
            </w:pPr>
            <w:r>
              <w:t>altered several Test Description procedures.</w:t>
            </w:r>
          </w:p>
        </w:tc>
      </w:tr>
      <w:tr w:rsidR="007326AC" w:rsidTr="0067638D">
        <w:tc>
          <w:tcPr>
            <w:tcW w:w="1051" w:type="dxa"/>
          </w:tcPr>
          <w:p w:rsidR="007326AC" w:rsidRDefault="007326AC" w:rsidP="00830AE3">
            <w:pPr>
              <w:pStyle w:val="CellBody"/>
              <w:keepNext/>
              <w:jc w:val="center"/>
              <w:rPr>
                <w:rFonts w:eastAsia="Arial" w:cs="Arial"/>
                <w:szCs w:val="18"/>
              </w:rPr>
            </w:pPr>
            <w:r>
              <w:t>0.6</w:t>
            </w:r>
          </w:p>
        </w:tc>
        <w:tc>
          <w:tcPr>
            <w:tcW w:w="1351" w:type="dxa"/>
          </w:tcPr>
          <w:p w:rsidR="007326AC" w:rsidRDefault="007326AC" w:rsidP="0067638D">
            <w:pPr>
              <w:pStyle w:val="CellBody"/>
              <w:rPr>
                <w:rFonts w:eastAsia="Arial" w:cs="Arial"/>
                <w:szCs w:val="18"/>
              </w:rPr>
            </w:pPr>
            <w:r>
              <w:t>Sept 2014</w:t>
            </w:r>
          </w:p>
        </w:tc>
        <w:tc>
          <w:tcPr>
            <w:tcW w:w="7763" w:type="dxa"/>
          </w:tcPr>
          <w:p w:rsidR="007326AC" w:rsidRDefault="007326AC" w:rsidP="00F746EA">
            <w:pPr>
              <w:pStyle w:val="CellList"/>
              <w:numPr>
                <w:ilvl w:val="0"/>
                <w:numId w:val="29"/>
              </w:numPr>
              <w:rPr>
                <w:rFonts w:eastAsia="Arial" w:cs="Arial"/>
                <w:szCs w:val="18"/>
              </w:rPr>
            </w:pPr>
            <w:r>
              <w:t>Separated out Computational Metrics section and various minor markups</w:t>
            </w:r>
          </w:p>
          <w:p w:rsidR="007326AC" w:rsidRDefault="007326AC" w:rsidP="00F746EA">
            <w:pPr>
              <w:pStyle w:val="CellList"/>
              <w:numPr>
                <w:ilvl w:val="0"/>
                <w:numId w:val="29"/>
              </w:numPr>
              <w:rPr>
                <w:rFonts w:eastAsia="Arial" w:cs="Arial"/>
                <w:szCs w:val="18"/>
              </w:rPr>
            </w:pPr>
            <w:r>
              <w:t>Changed Feature - License, option text.</w:t>
            </w:r>
          </w:p>
          <w:p w:rsidR="007326AC" w:rsidRDefault="007326AC" w:rsidP="00F746EA">
            <w:pPr>
              <w:pStyle w:val="CellList"/>
              <w:numPr>
                <w:ilvl w:val="0"/>
                <w:numId w:val="29"/>
              </w:numPr>
              <w:rPr>
                <w:rFonts w:eastAsia="Arial" w:cs="Arial"/>
                <w:szCs w:val="18"/>
              </w:rPr>
            </w:pPr>
            <w:r>
              <w:t>Feature Comparison Based on License Option, Added KDS to Product Deliverables row</w:t>
            </w:r>
          </w:p>
          <w:p w:rsidR="007326AC" w:rsidRDefault="007326AC" w:rsidP="00F746EA">
            <w:pPr>
              <w:pStyle w:val="CellList"/>
              <w:numPr>
                <w:ilvl w:val="0"/>
                <w:numId w:val="29"/>
              </w:numPr>
              <w:rPr>
                <w:rFonts w:eastAsia="Arial" w:cs="Arial"/>
                <w:szCs w:val="18"/>
              </w:rPr>
            </w:pPr>
            <w:r>
              <w:t>Moved sections 4.1, 4.1.1 &amp; 4.1.2 and merged in 4.11</w:t>
            </w:r>
          </w:p>
          <w:p w:rsidR="007326AC" w:rsidRDefault="007326AC" w:rsidP="00F746EA">
            <w:pPr>
              <w:pStyle w:val="CellList"/>
              <w:numPr>
                <w:ilvl w:val="0"/>
                <w:numId w:val="29"/>
              </w:numPr>
              <w:rPr>
                <w:rFonts w:eastAsia="Arial" w:cs="Arial"/>
                <w:szCs w:val="18"/>
              </w:rPr>
            </w:pPr>
            <w:r>
              <w:t xml:space="preserve">Added </w:t>
            </w:r>
            <w:proofErr w:type="spellStart"/>
            <w:r>
              <w:t>xrefs</w:t>
            </w:r>
            <w:proofErr w:type="spellEnd"/>
            <w:r>
              <w:t xml:space="preserve"> from Electrical Specs tables to appropriate Test Description sections</w:t>
            </w:r>
          </w:p>
          <w:p w:rsidR="007326AC" w:rsidRDefault="007326AC" w:rsidP="00F746EA">
            <w:pPr>
              <w:pStyle w:val="CellList"/>
              <w:numPr>
                <w:ilvl w:val="0"/>
                <w:numId w:val="29"/>
              </w:numPr>
              <w:rPr>
                <w:rFonts w:eastAsia="Arial" w:cs="Arial"/>
                <w:szCs w:val="18"/>
              </w:rPr>
            </w:pPr>
            <w:r>
              <w:t>Adjusted Performance Metric tables, symbols and units in some cases</w:t>
            </w:r>
          </w:p>
        </w:tc>
      </w:tr>
      <w:tr w:rsidR="00AF2573" w:rsidTr="0067638D">
        <w:tc>
          <w:tcPr>
            <w:tcW w:w="1051" w:type="dxa"/>
          </w:tcPr>
          <w:p w:rsidR="00AF2573" w:rsidRDefault="00AF2573" w:rsidP="00830AE3">
            <w:pPr>
              <w:pStyle w:val="CellBody"/>
              <w:keepNext/>
              <w:jc w:val="center"/>
            </w:pPr>
            <w:r>
              <w:t>0.7</w:t>
            </w:r>
          </w:p>
        </w:tc>
        <w:tc>
          <w:tcPr>
            <w:tcW w:w="1351" w:type="dxa"/>
          </w:tcPr>
          <w:p w:rsidR="00AF2573" w:rsidRDefault="00AF2573" w:rsidP="0067638D">
            <w:pPr>
              <w:pStyle w:val="CellBody"/>
            </w:pPr>
            <w:r>
              <w:t>Sept 2015</w:t>
            </w:r>
          </w:p>
        </w:tc>
        <w:tc>
          <w:tcPr>
            <w:tcW w:w="7763" w:type="dxa"/>
          </w:tcPr>
          <w:p w:rsidR="00A75567" w:rsidRDefault="00AF2573" w:rsidP="00F746EA">
            <w:pPr>
              <w:pStyle w:val="CellList"/>
              <w:numPr>
                <w:ilvl w:val="0"/>
                <w:numId w:val="29"/>
              </w:numPr>
            </w:pPr>
            <w:r>
              <w:t>Updated for build 5.00 of the sensor fusion library.</w:t>
            </w:r>
            <w:r w:rsidR="00CA48AB">
              <w:t xml:space="preserve"> </w:t>
            </w:r>
            <w:r>
              <w:t>This version has completely redesigned 6 and 9-axis Kalman filters.</w:t>
            </w:r>
          </w:p>
          <w:p w:rsidR="00A75567" w:rsidRDefault="00A75567" w:rsidP="00F746EA">
            <w:pPr>
              <w:pStyle w:val="CellList"/>
              <w:numPr>
                <w:ilvl w:val="0"/>
                <w:numId w:val="29"/>
              </w:numPr>
            </w:pPr>
            <w:r>
              <w:t>Updated all computation metrics.</w:t>
            </w:r>
          </w:p>
          <w:p w:rsidR="00A75567" w:rsidRDefault="00A75567" w:rsidP="00F746EA">
            <w:pPr>
              <w:pStyle w:val="CellList"/>
              <w:numPr>
                <w:ilvl w:val="0"/>
                <w:numId w:val="29"/>
              </w:numPr>
            </w:pPr>
            <w:r>
              <w:t>Removed outdated fusion time measurements.</w:t>
            </w:r>
          </w:p>
          <w:p w:rsidR="00A75567" w:rsidRDefault="00A75567" w:rsidP="00F746EA">
            <w:pPr>
              <w:pStyle w:val="CellList"/>
              <w:numPr>
                <w:ilvl w:val="0"/>
                <w:numId w:val="29"/>
              </w:numPr>
            </w:pPr>
            <w:r>
              <w:t>Added K22F for KDS.</w:t>
            </w:r>
            <w:r w:rsidR="00CA48AB">
              <w:t xml:space="preserve"> </w:t>
            </w:r>
            <w:r>
              <w:t>Added additional fusion options.</w:t>
            </w:r>
          </w:p>
          <w:p w:rsidR="00AF2573" w:rsidRDefault="00A75567" w:rsidP="00F746EA">
            <w:pPr>
              <w:pStyle w:val="CellList"/>
              <w:numPr>
                <w:ilvl w:val="0"/>
                <w:numId w:val="29"/>
              </w:numPr>
            </w:pPr>
            <w:r>
              <w:t xml:space="preserve">Changed document name from XSFLK_DS to </w:t>
            </w:r>
            <w:r w:rsidR="00276D88">
              <w:t>NSFK</w:t>
            </w:r>
            <w:r>
              <w:t>_DS.</w:t>
            </w:r>
          </w:p>
          <w:p w:rsidR="00A75567" w:rsidRDefault="00A75567" w:rsidP="00F746EA">
            <w:pPr>
              <w:pStyle w:val="CellList"/>
              <w:numPr>
                <w:ilvl w:val="0"/>
                <w:numId w:val="29"/>
              </w:numPr>
            </w:pPr>
            <w:r>
              <w:t>Noted that MULTI-B boards have been replaced with MULT2-B boards.</w:t>
            </w:r>
          </w:p>
        </w:tc>
      </w:tr>
      <w:tr w:rsidR="00333294" w:rsidTr="0067638D">
        <w:tc>
          <w:tcPr>
            <w:tcW w:w="1051" w:type="dxa"/>
          </w:tcPr>
          <w:p w:rsidR="00333294" w:rsidRDefault="00333294" w:rsidP="00830AE3">
            <w:pPr>
              <w:pStyle w:val="CellBody"/>
              <w:keepNext/>
              <w:jc w:val="center"/>
            </w:pPr>
            <w:r>
              <w:t>0.8</w:t>
            </w:r>
          </w:p>
        </w:tc>
        <w:tc>
          <w:tcPr>
            <w:tcW w:w="1351" w:type="dxa"/>
          </w:tcPr>
          <w:p w:rsidR="00333294" w:rsidRDefault="00181975" w:rsidP="0067638D">
            <w:pPr>
              <w:pStyle w:val="CellBody"/>
            </w:pPr>
            <w:r>
              <w:t>August</w:t>
            </w:r>
            <w:r w:rsidR="00333294">
              <w:t xml:space="preserve"> 2016</w:t>
            </w:r>
          </w:p>
        </w:tc>
        <w:tc>
          <w:tcPr>
            <w:tcW w:w="7763" w:type="dxa"/>
          </w:tcPr>
          <w:p w:rsidR="00333294" w:rsidRDefault="00333294" w:rsidP="00F746EA">
            <w:pPr>
              <w:pStyle w:val="CellList"/>
              <w:numPr>
                <w:ilvl w:val="0"/>
                <w:numId w:val="29"/>
              </w:numPr>
            </w:pPr>
            <w:r>
              <w:t>Document updated to reflect change from Freescale to NXP.</w:t>
            </w:r>
          </w:p>
          <w:p w:rsidR="00333294" w:rsidRDefault="00333294" w:rsidP="00F746EA">
            <w:pPr>
              <w:pStyle w:val="CellList"/>
              <w:numPr>
                <w:ilvl w:val="0"/>
                <w:numId w:val="29"/>
              </w:numPr>
            </w:pPr>
            <w:r>
              <w:t>Compute parameters and IDD measurements updated to m</w:t>
            </w:r>
            <w:r w:rsidR="00EB1209">
              <w:t>atch sensor fusion Version 7.00</w:t>
            </w:r>
            <w:r>
              <w:t>.</w:t>
            </w:r>
          </w:p>
        </w:tc>
      </w:tr>
      <w:tr w:rsidR="000A241F" w:rsidTr="0067638D">
        <w:tc>
          <w:tcPr>
            <w:tcW w:w="1051" w:type="dxa"/>
          </w:tcPr>
          <w:p w:rsidR="000A241F" w:rsidRDefault="000A241F" w:rsidP="00830AE3">
            <w:pPr>
              <w:pStyle w:val="CellBody"/>
              <w:keepNext/>
              <w:jc w:val="center"/>
            </w:pPr>
            <w:r>
              <w:t>0.9</w:t>
            </w:r>
          </w:p>
        </w:tc>
        <w:tc>
          <w:tcPr>
            <w:tcW w:w="1351" w:type="dxa"/>
          </w:tcPr>
          <w:p w:rsidR="000A241F" w:rsidRDefault="004510C0" w:rsidP="0067638D">
            <w:pPr>
              <w:pStyle w:val="CellBody"/>
            </w:pPr>
            <w:r>
              <w:t>November 2016</w:t>
            </w:r>
          </w:p>
        </w:tc>
        <w:tc>
          <w:tcPr>
            <w:tcW w:w="7763" w:type="dxa"/>
          </w:tcPr>
          <w:p w:rsidR="000A241F" w:rsidRDefault="004510C0" w:rsidP="00FD75EB">
            <w:pPr>
              <w:pStyle w:val="CellList"/>
              <w:numPr>
                <w:ilvl w:val="0"/>
                <w:numId w:val="29"/>
              </w:numPr>
            </w:pPr>
            <w:r>
              <w:t xml:space="preserve">Major restructuring of the document.  </w:t>
            </w:r>
            <w:r w:rsidR="00FD75EB">
              <w:t>Kalman p</w:t>
            </w:r>
            <w:r>
              <w:t xml:space="preserve">erformance metrics have been simulated using a Version 7.xx-based simulation tool.  Procedures updated accordingly.  </w:t>
            </w:r>
          </w:p>
        </w:tc>
      </w:tr>
      <w:tr w:rsidR="00F61FE3" w:rsidTr="0067638D">
        <w:trPr>
          <w:ins w:id="1705" w:author="Stanley Mike-RMPE01" w:date="2017-05-22T14:30:00Z"/>
        </w:trPr>
        <w:tc>
          <w:tcPr>
            <w:tcW w:w="1051" w:type="dxa"/>
          </w:tcPr>
          <w:p w:rsidR="00F61FE3" w:rsidRDefault="00F61FE3" w:rsidP="00830AE3">
            <w:pPr>
              <w:pStyle w:val="CellBody"/>
              <w:keepNext/>
              <w:jc w:val="center"/>
              <w:rPr>
                <w:ins w:id="1706" w:author="Stanley Mike-RMPE01" w:date="2017-05-22T14:30:00Z"/>
              </w:rPr>
            </w:pPr>
            <w:ins w:id="1707" w:author="Stanley Mike-RMPE01" w:date="2017-05-22T14:30:00Z">
              <w:r>
                <w:t>1.0</w:t>
              </w:r>
            </w:ins>
          </w:p>
        </w:tc>
        <w:tc>
          <w:tcPr>
            <w:tcW w:w="1351" w:type="dxa"/>
          </w:tcPr>
          <w:p w:rsidR="00F61FE3" w:rsidRDefault="00F61FE3" w:rsidP="0067638D">
            <w:pPr>
              <w:pStyle w:val="CellBody"/>
              <w:rPr>
                <w:ins w:id="1708" w:author="Stanley Mike-RMPE01" w:date="2017-05-22T14:30:00Z"/>
              </w:rPr>
            </w:pPr>
            <w:ins w:id="1709" w:author="Stanley Mike-RMPE01" w:date="2017-05-22T14:30:00Z">
              <w:r>
                <w:t>May 2017</w:t>
              </w:r>
            </w:ins>
          </w:p>
        </w:tc>
        <w:tc>
          <w:tcPr>
            <w:tcW w:w="7763" w:type="dxa"/>
          </w:tcPr>
          <w:p w:rsidR="00F61FE3" w:rsidRDefault="00F61FE3" w:rsidP="00FD75EB">
            <w:pPr>
              <w:pStyle w:val="CellList"/>
              <w:numPr>
                <w:ilvl w:val="0"/>
                <w:numId w:val="29"/>
              </w:numPr>
              <w:rPr>
                <w:ins w:id="1710" w:author="Stanley Mike-RMPE01" w:date="2017-05-22T14:30:00Z"/>
              </w:rPr>
            </w:pPr>
            <w:ins w:id="1711" w:author="Stanley Mike-RMPE01" w:date="2017-05-22T14:30:00Z">
              <w:r>
                <w:t xml:space="preserve">Added information relating to FRDM-KL25Z and </w:t>
              </w:r>
            </w:ins>
            <w:ins w:id="1712" w:author="Stanley Mike-RMPE01" w:date="2017-05-27T16:17:00Z">
              <w:r w:rsidR="007F6E20">
                <w:t>LPCXpresso54114</w:t>
              </w:r>
            </w:ins>
            <w:ins w:id="1713" w:author="Stanley Mike-RMPE01" w:date="2017-05-22T14:30:00Z">
              <w:r>
                <w:t xml:space="preserve"> ports.</w:t>
              </w:r>
            </w:ins>
          </w:p>
          <w:p w:rsidR="00F61FE3" w:rsidRDefault="00F61FE3" w:rsidP="00FD75EB">
            <w:pPr>
              <w:pStyle w:val="CellList"/>
              <w:numPr>
                <w:ilvl w:val="0"/>
                <w:numId w:val="29"/>
              </w:numPr>
              <w:rPr>
                <w:ins w:id="1714" w:author="Stanley Mike-RMPE01" w:date="2017-05-22T14:31:00Z"/>
              </w:rPr>
            </w:pPr>
            <w:ins w:id="1715" w:author="Stanley Mike-RMPE01" w:date="2017-05-22T14:31:00Z">
              <w:r>
                <w:t>Updated to Version 7.2 of the software library.</w:t>
              </w:r>
            </w:ins>
          </w:p>
          <w:p w:rsidR="00F61FE3" w:rsidRDefault="00F61FE3" w:rsidP="00FD75EB">
            <w:pPr>
              <w:pStyle w:val="CellList"/>
              <w:numPr>
                <w:ilvl w:val="0"/>
                <w:numId w:val="29"/>
              </w:numPr>
              <w:rPr>
                <w:ins w:id="1716" w:author="Stanley Mike-RMPE01" w:date="2017-05-22T14:30:00Z"/>
              </w:rPr>
            </w:pPr>
            <w:ins w:id="1717" w:author="Stanley Mike-RMPE01" w:date="2017-05-22T14:31:00Z">
              <w:r>
                <w:t xml:space="preserve">Updated measured IDDs and </w:t>
              </w:r>
              <w:proofErr w:type="spellStart"/>
              <w:r>
                <w:t>SysTick</w:t>
              </w:r>
              <w:proofErr w:type="spellEnd"/>
              <w:r>
                <w:t xml:space="preserve"> tables.</w:t>
              </w:r>
            </w:ins>
          </w:p>
        </w:tc>
      </w:tr>
    </w:tbl>
    <w:p w:rsidR="007326AC" w:rsidRDefault="007326AC" w:rsidP="007326AC">
      <w:pPr>
        <w:rPr>
          <w:rFonts w:eastAsia="Arial" w:cs="Arial"/>
          <w:sz w:val="20"/>
          <w:szCs w:val="20"/>
        </w:rPr>
      </w:pPr>
    </w:p>
    <w:p w:rsidR="00543D1B" w:rsidRDefault="00543D1B" w:rsidP="00CC336D">
      <w:pPr>
        <w:pStyle w:val="Body"/>
      </w:pPr>
    </w:p>
    <w:p w:rsidR="00543D1B" w:rsidRDefault="00543D1B" w:rsidP="00CC336D">
      <w:pPr>
        <w:pStyle w:val="Body"/>
      </w:pPr>
    </w:p>
    <w:p w:rsidR="002813A5" w:rsidRDefault="001F71FF" w:rsidP="001F71FF">
      <w:pPr>
        <w:pStyle w:val="EditorNote"/>
      </w:pPr>
      <w:r w:rsidRPr="001F71FF">
        <w:rPr>
          <w:rStyle w:val="Bold"/>
        </w:rPr>
        <w:t xml:space="preserve">IMPORTANT: </w:t>
      </w:r>
      <w:r w:rsidR="000262D6">
        <w:t>DO NOT DELETE THIS SECTION BREAK</w:t>
      </w:r>
    </w:p>
    <w:p w:rsidR="002813A5" w:rsidRDefault="002813A5" w:rsidP="00CC336D">
      <w:pPr>
        <w:pStyle w:val="Body"/>
        <w:sectPr w:rsidR="002813A5" w:rsidSect="00263412">
          <w:pgSz w:w="12240" w:h="15840" w:code="1"/>
          <w:pgMar w:top="1440" w:right="1080" w:bottom="1440" w:left="1080" w:header="720" w:footer="576" w:gutter="0"/>
          <w:cols w:space="720"/>
          <w:docGrid w:linePitch="360"/>
        </w:sectPr>
      </w:pPr>
    </w:p>
    <w:tbl>
      <w:tblPr>
        <w:tblStyle w:val="PlainTable41"/>
        <w:tblW w:w="10075" w:type="dxa"/>
        <w:tblLook w:val="0600" w:firstRow="0" w:lastRow="0" w:firstColumn="0" w:lastColumn="0" w:noHBand="1" w:noVBand="1"/>
      </w:tblPr>
      <w:tblGrid>
        <w:gridCol w:w="3955"/>
        <w:gridCol w:w="6120"/>
      </w:tblGrid>
      <w:tr w:rsidR="001F71FF" w:rsidTr="00F77AAD">
        <w:trPr>
          <w:trHeight w:val="1790"/>
        </w:trPr>
        <w:tc>
          <w:tcPr>
            <w:tcW w:w="3955" w:type="dxa"/>
          </w:tcPr>
          <w:p w:rsidR="001F71FF" w:rsidRPr="00780768" w:rsidRDefault="001F71FF" w:rsidP="00F723BE">
            <w:pPr>
              <w:pStyle w:val="Body"/>
            </w:pPr>
            <w:r>
              <w:lastRenderedPageBreak/>
              <w:t xml:space="preserve"> </w:t>
            </w:r>
          </w:p>
        </w:tc>
        <w:tc>
          <w:tcPr>
            <w:tcW w:w="6120" w:type="dxa"/>
          </w:tcPr>
          <w:p w:rsidR="001F71FF" w:rsidRPr="00780768" w:rsidRDefault="001F71FF" w:rsidP="00CC336D">
            <w:pPr>
              <w:pStyle w:val="Body"/>
            </w:pPr>
          </w:p>
        </w:tc>
      </w:tr>
      <w:tr w:rsidR="00F77AAD" w:rsidTr="00F723BE">
        <w:trPr>
          <w:trHeight w:val="8990"/>
        </w:trPr>
        <w:tc>
          <w:tcPr>
            <w:tcW w:w="3955" w:type="dxa"/>
          </w:tcPr>
          <w:p w:rsidR="00F77AAD" w:rsidRPr="00642427" w:rsidRDefault="00F77AAD" w:rsidP="00881F90">
            <w:pPr>
              <w:pStyle w:val="HowtoReachUs1"/>
            </w:pPr>
            <w:r w:rsidRPr="00642427">
              <w:t>How to Reach Us:</w:t>
            </w:r>
          </w:p>
          <w:p w:rsidR="00F77AAD" w:rsidRPr="00642427" w:rsidRDefault="00F77AAD" w:rsidP="00881F90">
            <w:pPr>
              <w:pStyle w:val="HowtoReachUs2"/>
            </w:pPr>
            <w:r w:rsidRPr="00642427">
              <w:t>Home Page:</w:t>
            </w:r>
          </w:p>
          <w:p w:rsidR="00F77AAD" w:rsidRPr="00013269" w:rsidRDefault="007F6E20" w:rsidP="00881F90">
            <w:pPr>
              <w:pStyle w:val="HowtoReachUs3"/>
              <w:rPr>
                <w:rStyle w:val="Link"/>
              </w:rPr>
            </w:pPr>
            <w:hyperlink r:id="rId79" w:history="1">
              <w:r w:rsidR="00013269" w:rsidRPr="00013269">
                <w:rPr>
                  <w:rStyle w:val="Link"/>
                </w:rPr>
                <w:t>nxp</w:t>
              </w:r>
              <w:r w:rsidR="00F77AAD" w:rsidRPr="00013269">
                <w:rPr>
                  <w:rStyle w:val="Link"/>
                </w:rPr>
                <w:t>.com</w:t>
              </w:r>
            </w:hyperlink>
          </w:p>
          <w:p w:rsidR="00F77AAD" w:rsidRDefault="00F77AAD" w:rsidP="00881F90">
            <w:pPr>
              <w:pStyle w:val="HowtoReachUs2"/>
            </w:pPr>
            <w:r>
              <w:t>Web Support:</w:t>
            </w:r>
          </w:p>
          <w:p w:rsidR="00F77AAD" w:rsidRPr="00013269" w:rsidRDefault="007F6E20" w:rsidP="00881F90">
            <w:pPr>
              <w:pStyle w:val="HowtoReachUs3"/>
              <w:rPr>
                <w:rStyle w:val="Link"/>
              </w:rPr>
            </w:pPr>
            <w:hyperlink r:id="rId80" w:history="1">
              <w:r w:rsidR="00013269" w:rsidRPr="00013269">
                <w:rPr>
                  <w:rStyle w:val="Link"/>
                </w:rPr>
                <w:t>nxp</w:t>
              </w:r>
              <w:r w:rsidR="00F77AAD" w:rsidRPr="00013269">
                <w:rPr>
                  <w:rStyle w:val="Link"/>
                </w:rPr>
                <w:t>.com/support</w:t>
              </w:r>
            </w:hyperlink>
          </w:p>
        </w:tc>
        <w:tc>
          <w:tcPr>
            <w:tcW w:w="6120" w:type="dxa"/>
          </w:tcPr>
          <w:p w:rsidR="00F77AAD" w:rsidRPr="00004244" w:rsidRDefault="00F77AAD" w:rsidP="00881F90">
            <w:pPr>
              <w:pStyle w:val="DisclaimerText"/>
            </w:pPr>
            <w:r w:rsidRPr="00004244">
              <w:t xml:space="preserve">Information in this document is provided solely to enable system and software implementers to use </w:t>
            </w:r>
            <w:r w:rsidR="00276D88">
              <w:t>NXP</w:t>
            </w:r>
            <w:r w:rsidRPr="00004244">
              <w:t xml:space="preserve"> products. There are no express or implied copyright licenses granted hereunder to design or fabricate any integrated circuits based on the information in this document. </w:t>
            </w:r>
            <w:r w:rsidR="00276D88">
              <w:t>NXP</w:t>
            </w:r>
            <w:r w:rsidRPr="00004244">
              <w:t xml:space="preserve"> reserves the right to make changes without further notice to any products herein.</w:t>
            </w:r>
          </w:p>
          <w:p w:rsidR="00F77AAD" w:rsidRPr="00004244" w:rsidRDefault="00276D88" w:rsidP="00881F90">
            <w:pPr>
              <w:pStyle w:val="DisclaimerText"/>
            </w:pPr>
            <w:r>
              <w:t>NXP</w:t>
            </w:r>
            <w:r w:rsidR="00F77AAD" w:rsidRPr="00004244">
              <w:t xml:space="preserve"> makes no warranty, representation, or guarantee regarding the suitability of its products for any particular purpose, nor does </w:t>
            </w:r>
            <w:r>
              <w:t>NXP</w:t>
            </w:r>
            <w:r w:rsidR="00F77AAD" w:rsidRPr="00004244">
              <w:t xml:space="preserve"> assume any liability arising out of the application or use of any product or circuit, and specifically disclaims any and all liability, including without limitation consequential or incidental damages.</w:t>
            </w:r>
            <w:r w:rsidR="00F77AAD">
              <w:t xml:space="preserve"> </w:t>
            </w:r>
            <w:r w:rsidR="00F77AAD" w:rsidRPr="00004244">
              <w:t xml:space="preserve">“Typical” parameters that may be provided in </w:t>
            </w:r>
            <w:r>
              <w:t>NXP</w:t>
            </w:r>
            <w:r w:rsidR="00F77AAD" w:rsidRPr="00004244">
              <w:t xml:space="preserve"> data sheets and/or specifications can and do vary in different applications, and actual performance may vary over time. All operating parameters, including “</w:t>
            </w:r>
            <w:proofErr w:type="spellStart"/>
            <w:r w:rsidR="00F77AAD" w:rsidRPr="00004244">
              <w:t>typicals</w:t>
            </w:r>
            <w:proofErr w:type="spellEnd"/>
            <w:r w:rsidR="00F77AAD" w:rsidRPr="00004244">
              <w:t>,” must be validated for each customer application by customer</w:t>
            </w:r>
            <w:r w:rsidR="00694ACE">
              <w:t>’</w:t>
            </w:r>
            <w:r w:rsidR="00F77AAD" w:rsidRPr="00004244">
              <w:t xml:space="preserve">s technical experts. </w:t>
            </w:r>
            <w:r>
              <w:t>NXP</w:t>
            </w:r>
            <w:r w:rsidR="00F77AAD" w:rsidRPr="00004244">
              <w:t xml:space="preserve"> does not convey any license under its patent rights nor the rights of others. </w:t>
            </w:r>
            <w:r>
              <w:t>NXP</w:t>
            </w:r>
            <w:r w:rsidR="00F77AAD" w:rsidRPr="00004244">
              <w:t xml:space="preserve"> sells products pursuant to standard terms and conditions of sale, which can be found at the following address: </w:t>
            </w:r>
            <w:hyperlink r:id="rId81" w:history="1">
              <w:r w:rsidR="00A92CAA" w:rsidRPr="00A92CAA">
                <w:rPr>
                  <w:rStyle w:val="Link"/>
                </w:rPr>
                <w:t>nxp</w:t>
              </w:r>
              <w:r w:rsidR="00F77AAD" w:rsidRPr="00A92CAA">
                <w:rPr>
                  <w:rStyle w:val="Link"/>
                </w:rPr>
                <w:t>.com/</w:t>
              </w:r>
              <w:proofErr w:type="spellStart"/>
              <w:r w:rsidR="00A92CAA" w:rsidRPr="00A92CAA">
                <w:rPr>
                  <w:rStyle w:val="Link"/>
                </w:rPr>
                <w:t>s</w:t>
              </w:r>
              <w:r w:rsidR="00F77AAD" w:rsidRPr="00A92CAA">
                <w:rPr>
                  <w:rStyle w:val="Link"/>
                </w:rPr>
                <w:t>ales</w:t>
              </w:r>
              <w:r w:rsidR="00A92CAA" w:rsidRPr="00A92CAA">
                <w:rPr>
                  <w:rStyle w:val="Link"/>
                </w:rPr>
                <w:t>t</w:t>
              </w:r>
              <w:r w:rsidR="00F77AAD" w:rsidRPr="00A92CAA">
                <w:rPr>
                  <w:rStyle w:val="Link"/>
                </w:rPr>
                <w:t>ermsand</w:t>
              </w:r>
              <w:r w:rsidR="00A92CAA" w:rsidRPr="00A92CAA">
                <w:rPr>
                  <w:rStyle w:val="Link"/>
                </w:rPr>
                <w:t>c</w:t>
              </w:r>
              <w:r w:rsidR="00F77AAD" w:rsidRPr="00A92CAA">
                <w:rPr>
                  <w:rStyle w:val="Link"/>
                </w:rPr>
                <w:t>onditions</w:t>
              </w:r>
              <w:proofErr w:type="spellEnd"/>
            </w:hyperlink>
            <w:r w:rsidR="00F77AAD" w:rsidRPr="00004244">
              <w:t>.</w:t>
            </w:r>
          </w:p>
          <w:p w:rsidR="00F77AAD" w:rsidRPr="00004244" w:rsidRDefault="00B87BE9" w:rsidP="00B87BE9">
            <w:pPr>
              <w:pStyle w:val="DisclaimerText"/>
            </w:pPr>
            <w:r>
              <w:t>NXP, the NXP logo, Freescale, and the Freescale logo are trademarks of NXP B.V. All other product or service names are the property of their respective owners. All rights reserved.</w:t>
            </w:r>
          </w:p>
          <w:p w:rsidR="00F77AAD" w:rsidRPr="001F52FA" w:rsidRDefault="004832DC" w:rsidP="001E5B38">
            <w:pPr>
              <w:pStyle w:val="DisclaimerText"/>
            </w:pPr>
            <w:r w:rsidRPr="004832DC">
              <w:t>© 2014–2016 NXP B.V.</w:t>
            </w:r>
          </w:p>
        </w:tc>
      </w:tr>
    </w:tbl>
    <w:p w:rsidR="002813A5" w:rsidRPr="00C12B10" w:rsidRDefault="002813A5" w:rsidP="00CC336D">
      <w:pPr>
        <w:pStyle w:val="Body"/>
      </w:pPr>
    </w:p>
    <w:sectPr w:rsidR="002813A5" w:rsidRPr="00C12B10" w:rsidSect="00263412">
      <w:headerReference w:type="even" r:id="rId82"/>
      <w:headerReference w:type="default" r:id="rId83"/>
      <w:footerReference w:type="even" r:id="rId84"/>
      <w:footerReference w:type="default" r:id="rId85"/>
      <w:pgSz w:w="12240" w:h="15840" w:code="1"/>
      <w:pgMar w:top="720" w:right="1080" w:bottom="1440" w:left="1080" w:header="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A2B" w:rsidRDefault="00322A2B" w:rsidP="00256716">
      <w:r>
        <w:separator/>
      </w:r>
    </w:p>
  </w:endnote>
  <w:endnote w:type="continuationSeparator" w:id="0">
    <w:p w:rsidR="00322A2B" w:rsidRDefault="00322A2B" w:rsidP="00256716">
      <w:r>
        <w:continuationSeparator/>
      </w:r>
    </w:p>
  </w:endnote>
  <w:endnote w:type="continuationNotice" w:id="1">
    <w:p w:rsidR="00322A2B" w:rsidRDefault="00322A2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Default="007F6E20" w:rsidP="00F127CC">
    <w:pPr>
      <w:pStyle w:val="Footer2"/>
    </w:pPr>
    <w:r w:rsidRPr="004E1562">
      <w:rPr>
        <w:b/>
      </w:rPr>
      <w:fldChar w:fldCharType="begin"/>
    </w:r>
    <w:r w:rsidRPr="004E1562">
      <w:rPr>
        <w:b/>
      </w:rPr>
      <w:instrText xml:space="preserve"> PAGE   \* MERGEFORMAT </w:instrText>
    </w:r>
    <w:r w:rsidRPr="004E1562">
      <w:rPr>
        <w:b/>
      </w:rPr>
      <w:fldChar w:fldCharType="separate"/>
    </w:r>
    <w:r w:rsidR="003406DA">
      <w:rPr>
        <w:b/>
        <w:noProof/>
      </w:rPr>
      <w:t>26</w:t>
    </w:r>
    <w:r w:rsidRPr="004E1562">
      <w:rPr>
        <w:b/>
        <w:noProof/>
      </w:rPr>
      <w:fldChar w:fldCharType="end"/>
    </w:r>
    <w:r>
      <w:rPr>
        <w:b/>
        <w:noProof/>
      </w:rPr>
      <w:t xml:space="preserve"> </w:t>
    </w:r>
    <w:r>
      <w:rPr>
        <w:b/>
        <w:noProof/>
      </w:rPr>
      <w:tab/>
      <w:t xml:space="preserve"> </w:t>
    </w:r>
    <w:fldSimple w:instr=" STYLEREF  Title  \* MERGEFORMAT ">
      <w:r w:rsidR="003406DA" w:rsidRPr="003406DA">
        <w:rPr>
          <w:bCs/>
          <w:noProof/>
        </w:rPr>
        <w:t>NXP</w:t>
      </w:r>
      <w:r w:rsidR="003406DA" w:rsidRPr="003406DA">
        <w:rPr>
          <w:b/>
          <w:noProof/>
        </w:rPr>
        <w:t xml:space="preserve"> Sensor Fusion Library for Kinetis</w:t>
      </w:r>
      <w:r w:rsidR="003406DA">
        <w:rPr>
          <w:noProof/>
        </w:rPr>
        <w:t xml:space="preserve"> &amp; LPC MCUs</w:t>
      </w:r>
    </w:fldSimple>
    <w:r w:rsidRPr="0005561A">
      <w:rPr>
        <w:b/>
      </w:rPr>
      <w:t>,</w:t>
    </w:r>
    <w:r w:rsidRPr="00CC336D">
      <w:t xml:space="preserve"> </w:t>
    </w:r>
    <w:fldSimple w:instr=" STYLEREF  RevNum ">
      <w:r w:rsidR="003406DA">
        <w:rPr>
          <w:noProof/>
        </w:rPr>
        <w:t>Rev. 1.0</w:t>
      </w:r>
    </w:fldSimple>
    <w:r>
      <w:br/>
      <w:t xml:space="preserve"> </w:t>
    </w:r>
    <w:r>
      <w:tab/>
    </w:r>
    <w:r w:rsidRPr="004832DC">
      <w:t xml:space="preserve">© NXP B.V. </w:t>
    </w:r>
    <w:r>
      <w:t>2014–</w:t>
    </w:r>
    <w:del w:id="670" w:author="Stanley Mike-RMPE01" w:date="2017-05-16T11:17:00Z">
      <w:r w:rsidRPr="004832DC" w:rsidDel="00685A9D">
        <w:delText>2016</w:delText>
      </w:r>
    </w:del>
    <w:ins w:id="671" w:author="Stanley Mike-RMPE01" w:date="2017-05-16T11:17:00Z">
      <w:r w:rsidRPr="004832DC">
        <w:t>201</w:t>
      </w:r>
      <w:r>
        <w:t>7</w:t>
      </w:r>
    </w:ins>
    <w:r w:rsidRPr="004832DC">
      <w:t>.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Default="007F6E20" w:rsidP="00F127CC">
    <w:pPr>
      <w:pStyle w:val="Footer3"/>
    </w:pPr>
    <w:fldSimple w:instr=" STYLEREF  Title  \* MERGEFORMAT ">
      <w:r w:rsidR="003406DA">
        <w:rPr>
          <w:noProof/>
        </w:rPr>
        <w:t>NXP Sensor Fusion Library for Kinetis &amp; LPC MCUs</w:t>
      </w:r>
    </w:fldSimple>
    <w:r w:rsidRPr="00CC336D">
      <w:t xml:space="preserve">, </w:t>
    </w:r>
    <w:fldSimple w:instr=" STYLEREF  RevNum ">
      <w:r w:rsidR="003406DA">
        <w:rPr>
          <w:noProof/>
        </w:rPr>
        <w:t>Rev. 1.0</w:t>
      </w:r>
    </w:fldSimple>
    <w:r>
      <w:t xml:space="preserve"> </w:t>
    </w:r>
    <w:r>
      <w:rPr>
        <w:noProof/>
      </w:rPr>
      <w:tab/>
      <w:t xml:space="preserve"> </w:t>
    </w:r>
    <w:r w:rsidRPr="00F723BE">
      <w:rPr>
        <w:rStyle w:val="Bold"/>
      </w:rPr>
      <w:fldChar w:fldCharType="begin"/>
    </w:r>
    <w:r w:rsidRPr="00F723BE">
      <w:rPr>
        <w:rStyle w:val="Bold"/>
      </w:rPr>
      <w:instrText xml:space="preserve"> PAGE   \* MERGEFORMAT </w:instrText>
    </w:r>
    <w:r w:rsidRPr="00F723BE">
      <w:rPr>
        <w:rStyle w:val="Bold"/>
      </w:rPr>
      <w:fldChar w:fldCharType="separate"/>
    </w:r>
    <w:r w:rsidR="003406DA">
      <w:rPr>
        <w:rStyle w:val="Bold"/>
        <w:noProof/>
      </w:rPr>
      <w:t>17</w:t>
    </w:r>
    <w:r w:rsidRPr="00F723BE">
      <w:rPr>
        <w:rStyle w:val="Bold"/>
      </w:rPr>
      <w:fldChar w:fldCharType="end"/>
    </w:r>
    <w:r>
      <w:br/>
      <w:t>NXP B.V.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Default="007F6E20" w:rsidP="00F723BE">
    <w:pPr>
      <w:pStyle w:val="Footer"/>
    </w:pPr>
    <w:r w:rsidRPr="005E1D87">
      <w:t>All information provided in this document is subject to legal disclaimers.</w:t>
    </w:r>
  </w:p>
  <w:p w:rsidR="007F6E20" w:rsidRDefault="007F6E20" w:rsidP="00F723BE">
    <w:pPr>
      <w:pStyle w:val="Footer"/>
    </w:pPr>
    <w:r>
      <w:rPr>
        <w:noProof/>
      </w:rPr>
      <w:drawing>
        <wp:anchor distT="0" distB="0" distL="114300" distR="114300" simplePos="0" relativeHeight="251657728" behindDoc="1" locked="0" layoutInCell="1" allowOverlap="1">
          <wp:simplePos x="0" y="0"/>
          <wp:positionH relativeFrom="column">
            <wp:posOffset>5216857</wp:posOffset>
          </wp:positionH>
          <wp:positionV relativeFrom="paragraph">
            <wp:posOffset>-91260</wp:posOffset>
          </wp:positionV>
          <wp:extent cx="1239122" cy="44753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XP_logo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63306" cy="456268"/>
                  </a:xfrm>
                  <a:prstGeom prst="rect">
                    <a:avLst/>
                  </a:prstGeom>
                </pic:spPr>
              </pic:pic>
            </a:graphicData>
          </a:graphic>
        </wp:anchor>
      </w:drawing>
    </w:r>
    <w:r w:rsidRPr="004832DC">
      <w:t xml:space="preserve">© NXP B.V. </w:t>
    </w:r>
    <w:r>
      <w:t>2014–</w:t>
    </w:r>
    <w:del w:id="672" w:author="Stanley Mike-RMPE01" w:date="2017-05-16T11:17:00Z">
      <w:r w:rsidRPr="004832DC" w:rsidDel="00685A9D">
        <w:delText>2016</w:delText>
      </w:r>
    </w:del>
    <w:ins w:id="673" w:author="Stanley Mike-RMPE01" w:date="2017-05-16T11:17:00Z">
      <w:r w:rsidRPr="004832DC">
        <w:t>201</w:t>
      </w:r>
      <w:r>
        <w:t>7</w:t>
      </w:r>
    </w:ins>
    <w:r w:rsidRPr="004832DC">
      <w:t>. All rights reserved</w:t>
    </w:r>
    <w:r w:rsidRPr="00BD30DF">
      <w:rPr>
        <w:noProof/>
      </w:rPr>
      <w:t xml:space="preserve"> </w:t>
    </w:r>
  </w:p>
  <w:p w:rsidR="007F6E20" w:rsidRPr="00F723BE" w:rsidRDefault="007F6E20" w:rsidP="00F723BE">
    <w:pPr>
      <w:pStyle w:val="FooterDisclaimer"/>
    </w:pPr>
  </w:p>
  <w:p w:rsidR="007F6E20" w:rsidRDefault="007F6E2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PlainTable41"/>
      <w:tblpPr w:leftFromText="187" w:rightFromText="187" w:vertAnchor="page" w:horzAnchor="margin" w:tblpY="13177"/>
      <w:tblW w:w="9985" w:type="dxa"/>
      <w:tblLook w:val="0600" w:firstRow="0" w:lastRow="0" w:firstColumn="0" w:lastColumn="0" w:noHBand="1" w:noVBand="1"/>
    </w:tblPr>
    <w:tblGrid>
      <w:gridCol w:w="9985"/>
    </w:tblGrid>
    <w:tr w:rsidR="007F6E20" w:rsidTr="00881F90">
      <w:tc>
        <w:tcPr>
          <w:tcW w:w="9985" w:type="dxa"/>
        </w:tcPr>
        <w:p w:rsidR="007F6E20" w:rsidRPr="00780768" w:rsidRDefault="007F6E20" w:rsidP="00F723BE">
          <w:pPr>
            <w:pStyle w:val="FooterBackPage"/>
            <w:framePr w:hSpace="0" w:wrap="auto" w:vAnchor="margin" w:hAnchor="text" w:yAlign="inline"/>
            <w:suppressOverlap w:val="0"/>
          </w:pPr>
          <w:r w:rsidRPr="00780768">
            <w:t xml:space="preserve">Document Number: </w:t>
          </w:r>
          <w:fldSimple w:instr=" STYLEREF  DocNum ">
            <w:r>
              <w:rPr>
                <w:noProof/>
              </w:rPr>
              <w:t>NSFK_DS</w:t>
            </w:r>
          </w:fldSimple>
          <w:r w:rsidRPr="00780768">
            <w:br/>
            <w:t xml:space="preserve">Revision </w:t>
          </w:r>
          <w:fldSimple w:instr=" STYLEREF  RevNum ">
            <w:r>
              <w:rPr>
                <w:noProof/>
              </w:rPr>
              <w:t>Rev. 1.0</w:t>
            </w:r>
          </w:fldSimple>
          <w:r w:rsidRPr="00780768">
            <w:t xml:space="preserve">, </w:t>
          </w:r>
          <w:fldSimple w:instr=" STYLEREF  &quot;Date M/YYYY&quot; ">
            <w:r>
              <w:rPr>
                <w:noProof/>
              </w:rPr>
              <w:t>5/2017</w:t>
            </w:r>
          </w:fldSimple>
        </w:p>
      </w:tc>
    </w:tr>
  </w:tbl>
  <w:p w:rsidR="007F6E20" w:rsidRPr="00F723BE" w:rsidRDefault="007F6E20" w:rsidP="00F723BE">
    <w:pPr>
      <w:pStyle w:val="Body"/>
    </w:pPr>
    <w:r>
      <w:rPr>
        <w:noProof/>
      </w:rPr>
      <w:drawing>
        <wp:anchor distT="0" distB="0" distL="114300" distR="114300" simplePos="0" relativeHeight="251658752" behindDoc="0" locked="0" layoutInCell="1" allowOverlap="1">
          <wp:simplePos x="0" y="0"/>
          <wp:positionH relativeFrom="margin">
            <wp:align>right</wp:align>
          </wp:positionH>
          <wp:positionV relativeFrom="page">
            <wp:posOffset>9010788</wp:posOffset>
          </wp:positionV>
          <wp:extent cx="2160165" cy="625311"/>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60165" cy="625311"/>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PlainTable41"/>
      <w:tblpPr w:leftFromText="187" w:rightFromText="187" w:vertAnchor="page" w:horzAnchor="margin" w:tblpY="13177"/>
      <w:tblW w:w="9985" w:type="dxa"/>
      <w:tblLook w:val="0600" w:firstRow="0" w:lastRow="0" w:firstColumn="0" w:lastColumn="0" w:noHBand="1" w:noVBand="1"/>
    </w:tblPr>
    <w:tblGrid>
      <w:gridCol w:w="9985"/>
    </w:tblGrid>
    <w:tr w:rsidR="007F6E20" w:rsidTr="00881F90">
      <w:tc>
        <w:tcPr>
          <w:tcW w:w="9985" w:type="dxa"/>
        </w:tcPr>
        <w:p w:rsidR="007F6E20" w:rsidRDefault="007F6E20" w:rsidP="00F723BE">
          <w:pPr>
            <w:pStyle w:val="FooterBackPage"/>
            <w:framePr w:hSpace="0" w:wrap="auto" w:vAnchor="margin" w:hAnchor="text" w:yAlign="inline"/>
            <w:suppressOverlap w:val="0"/>
          </w:pPr>
          <w:r w:rsidRPr="00780768">
            <w:t xml:space="preserve">Document Number: </w:t>
          </w:r>
          <w:fldSimple w:instr=" STYLEREF  DocNum ">
            <w:r w:rsidR="003406DA">
              <w:rPr>
                <w:noProof/>
              </w:rPr>
              <w:t>NSFK_DS</w:t>
            </w:r>
          </w:fldSimple>
          <w:r w:rsidRPr="00780768">
            <w:br/>
            <w:t xml:space="preserve">Revision </w:t>
          </w:r>
          <w:fldSimple w:instr=" STYLEREF  RevNum ">
            <w:r w:rsidR="003406DA">
              <w:rPr>
                <w:noProof/>
              </w:rPr>
              <w:t>Rev. 1.0</w:t>
            </w:r>
          </w:fldSimple>
        </w:p>
        <w:p w:rsidR="007F6E20" w:rsidRPr="00780768" w:rsidRDefault="007F6E20" w:rsidP="00F723BE">
          <w:pPr>
            <w:pStyle w:val="FooterBackPage"/>
            <w:framePr w:hSpace="0" w:wrap="auto" w:vAnchor="margin" w:hAnchor="text" w:yAlign="inline"/>
            <w:suppressOverlap w:val="0"/>
          </w:pPr>
          <w:fldSimple w:instr=" STYLEREF  &quot;Date M/YYYY&quot; ">
            <w:r w:rsidR="003406DA">
              <w:rPr>
                <w:noProof/>
              </w:rPr>
              <w:t>5/2017</w:t>
            </w:r>
          </w:fldSimple>
        </w:p>
      </w:tc>
    </w:tr>
  </w:tbl>
  <w:p w:rsidR="007F6E20" w:rsidRPr="00F723BE" w:rsidRDefault="007F6E20" w:rsidP="00F723BE">
    <w:pPr>
      <w:pStyle w:val="Body"/>
    </w:pPr>
    <w:r>
      <w:rPr>
        <w:noProof/>
      </w:rPr>
      <w:drawing>
        <wp:anchor distT="0" distB="0" distL="114300" distR="114300" simplePos="0" relativeHeight="251656704" behindDoc="0" locked="0" layoutInCell="1" allowOverlap="1">
          <wp:simplePos x="0" y="0"/>
          <wp:positionH relativeFrom="margin">
            <wp:posOffset>4904105</wp:posOffset>
          </wp:positionH>
          <wp:positionV relativeFrom="page">
            <wp:posOffset>8833282</wp:posOffset>
          </wp:positionV>
          <wp:extent cx="1360356" cy="491319"/>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60356" cy="491319"/>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A2B" w:rsidRDefault="00322A2B" w:rsidP="008A1364">
      <w:pPr>
        <w:spacing w:after="0"/>
      </w:pPr>
      <w:r>
        <w:separator/>
      </w:r>
    </w:p>
  </w:footnote>
  <w:footnote w:type="continuationSeparator" w:id="0">
    <w:p w:rsidR="00322A2B" w:rsidRDefault="00322A2B" w:rsidP="008A1364">
      <w:pPr>
        <w:spacing w:after="0"/>
      </w:pPr>
      <w:r>
        <w:continuationSeparator/>
      </w:r>
    </w:p>
  </w:footnote>
  <w:footnote w:type="continuationNotice" w:id="1">
    <w:p w:rsidR="00322A2B" w:rsidRDefault="00322A2B">
      <w:pPr>
        <w:spacing w:after="0"/>
      </w:pPr>
    </w:p>
  </w:footnote>
  <w:footnote w:id="2">
    <w:p w:rsidR="007F6E20" w:rsidRDefault="007F6E20">
      <w:pPr>
        <w:pStyle w:val="FootnoteText"/>
        <w:rPr>
          <w:ins w:id="677" w:author="Stanley Mike-RMPE01" w:date="2017-05-24T08:53:00Z"/>
        </w:rPr>
      </w:pPr>
      <w:r>
        <w:rPr>
          <w:rStyle w:val="FootnoteReference"/>
        </w:rPr>
        <w:footnoteRef/>
      </w:r>
      <w:r>
        <w:t xml:space="preserve"> </w:t>
      </w:r>
      <w:r>
        <w:tab/>
        <w:t xml:space="preserve">Freescale (now NXP) received the Electronic Products Magazine 2012 Product of the Year Award for our </w:t>
      </w:r>
      <w:proofErr w:type="spellStart"/>
      <w:r>
        <w:t>eCompass</w:t>
      </w:r>
      <w:proofErr w:type="spellEnd"/>
      <w:r>
        <w:t xml:space="preserve"> software.</w:t>
      </w:r>
    </w:p>
    <w:p w:rsidR="007F6E20" w:rsidRDefault="007F6E20">
      <w:pPr>
        <w:pStyle w:val="FootnoteText"/>
      </w:pPr>
    </w:p>
  </w:footnote>
  <w:footnote w:id="3">
    <w:p w:rsidR="007F6E20" w:rsidRDefault="007F6E20">
      <w:pPr>
        <w:pStyle w:val="FootnoteText"/>
      </w:pPr>
      <w:r>
        <w:rPr>
          <w:rStyle w:val="FootnoteReference"/>
        </w:rPr>
        <w:footnoteRef/>
      </w:r>
      <w:r>
        <w:t xml:space="preserve"> This is the 23 June 2016 version of the tool. Appearances will vary slightly from version to version.</w:t>
      </w:r>
    </w:p>
  </w:footnote>
  <w:footnote w:id="4">
    <w:p w:rsidR="007F6E20" w:rsidRDefault="007F6E20" w:rsidP="00D64CEE">
      <w:pPr>
        <w:pStyle w:val="FootnoteText"/>
      </w:pPr>
      <w:r w:rsidRPr="00BD7CEF">
        <w:rPr>
          <w:rStyle w:val="FootnoteReference"/>
          <w:vertAlign w:val="superscript"/>
        </w:rPr>
        <w:footnoteRef/>
      </w:r>
      <w:r w:rsidRPr="00BD7CEF">
        <w:rPr>
          <w:vertAlign w:val="superscript"/>
        </w:rPr>
        <w:t xml:space="preserve"> </w:t>
      </w:r>
      <w:r>
        <w:tab/>
        <w:t>Consult the user guide / schematic for your Freedom board to determine the specific jumper number applicable to that board.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Pr="00947E7D" w:rsidRDefault="007F6E20" w:rsidP="00C12B10">
    <w:pPr>
      <w:pStyle w:val="Header3"/>
    </w:pPr>
    <w:r>
      <w:t xml:space="preserve"> </w:t>
    </w:r>
    <w:r>
      <w:tab/>
    </w:r>
    <w:fldSimple w:instr=" STYLEREF  &quot;Heading 1&quot; ">
      <w:r>
        <w:rPr>
          <w:noProof/>
        </w:rPr>
        <w:t>Introduction</w:t>
      </w:r>
    </w:fldSimple>
  </w:p>
  <w:p w:rsidR="007F6E20" w:rsidRDefault="007F6E2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Pr="00C12B10" w:rsidRDefault="007F6E20" w:rsidP="00C12B10">
    <w:pPr>
      <w:pStyle w:val="Header3"/>
    </w:pPr>
    <w:fldSimple w:instr=" STYLEREF  &quot;Heading 1&quot; ">
      <w:r w:rsidR="003406DA">
        <w:rPr>
          <w:noProof/>
        </w:rPr>
        <w:t>Specifications</w:t>
      </w:r>
    </w:fldSimple>
  </w:p>
  <w:p w:rsidR="007F6E20" w:rsidRDefault="007F6E2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Pr="00947E7D" w:rsidRDefault="007F6E20" w:rsidP="00C12B10">
    <w:pPr>
      <w:pStyle w:val="Header3"/>
    </w:pPr>
    <w:r>
      <w:t xml:space="preserve"> </w:t>
    </w:r>
    <w:r>
      <w:tab/>
    </w:r>
    <w:fldSimple w:instr=" STYLEREF  &quot;Heading 1&quot; ">
      <w:r w:rsidR="003406DA">
        <w:rPr>
          <w:noProof/>
        </w:rPr>
        <w:t>Test Environments</w:t>
      </w:r>
    </w:fldSimple>
  </w:p>
  <w:p w:rsidR="007F6E20" w:rsidRDefault="007F6E2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Pr="002813A5" w:rsidRDefault="007F6E20" w:rsidP="002813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6E20" w:rsidRPr="00947E7D" w:rsidRDefault="007F6E20" w:rsidP="00C12B10">
    <w:pPr>
      <w:pStyle w:val="Header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7E366F0E"/>
    <w:lvl w:ilvl="0">
      <w:start w:val="1"/>
      <w:numFmt w:val="decimal"/>
      <w:pStyle w:val="ListNumber3"/>
      <w:lvlText w:val="%1."/>
      <w:lvlJc w:val="left"/>
      <w:pPr>
        <w:tabs>
          <w:tab w:val="num" w:pos="1080"/>
        </w:tabs>
        <w:ind w:left="1080" w:hanging="360"/>
      </w:pPr>
    </w:lvl>
  </w:abstractNum>
  <w:abstractNum w:abstractNumId="1" w15:restartNumberingAfterBreak="0">
    <w:nsid w:val="FFFFFF81"/>
    <w:multiLevelType w:val="singleLevel"/>
    <w:tmpl w:val="0D803EF8"/>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6EC9F38"/>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80AE088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7ECA726A"/>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1CB82D5C"/>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056D6F"/>
    <w:multiLevelType w:val="multilevel"/>
    <w:tmpl w:val="FF620F88"/>
    <w:numStyleLink w:val="BulletedTable"/>
  </w:abstractNum>
  <w:abstractNum w:abstractNumId="7" w15:restartNumberingAfterBreak="0">
    <w:nsid w:val="023964DC"/>
    <w:multiLevelType w:val="multilevel"/>
    <w:tmpl w:val="1ED8B48C"/>
    <w:styleLink w:val="Notes"/>
    <w:lvl w:ilvl="0">
      <w:start w:val="1"/>
      <w:numFmt w:val="none"/>
      <w:lvlText w:val="Notes:"/>
      <w:lvlJc w:val="left"/>
      <w:pPr>
        <w:ind w:left="864" w:hanging="864"/>
      </w:pPr>
      <w:rPr>
        <w:rFonts w:hint="default"/>
        <w:b/>
        <w:i w:val="0"/>
      </w:rPr>
    </w:lvl>
    <w:lvl w:ilvl="1">
      <w:start w:val="1"/>
      <w:numFmt w:val="bullet"/>
      <w:lvlText w:val=""/>
      <w:lvlJc w:val="left"/>
      <w:pPr>
        <w:ind w:left="1296" w:hanging="288"/>
      </w:pPr>
      <w:rPr>
        <w:rFonts w:ascii="Symbol" w:hAnsi="Symbol" w:hint="default"/>
      </w:rPr>
    </w:lvl>
    <w:lvl w:ilvl="2">
      <w:start w:val="1"/>
      <w:numFmt w:val="bullet"/>
      <w:lvlText w:val="—"/>
      <w:lvlJc w:val="left"/>
      <w:pPr>
        <w:ind w:left="1584" w:hanging="288"/>
      </w:pPr>
      <w:rPr>
        <w:rFonts w:ascii="Arial" w:hAnsi="Aria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37312AB"/>
    <w:multiLevelType w:val="hybridMultilevel"/>
    <w:tmpl w:val="0324B48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9" w15:restartNumberingAfterBreak="0">
    <w:nsid w:val="0A296B09"/>
    <w:multiLevelType w:val="hybridMultilevel"/>
    <w:tmpl w:val="0409000F"/>
    <w:name w:val="OrderedListInTable222"/>
    <w:lvl w:ilvl="0" w:tplc="22A2F628">
      <w:start w:val="1"/>
      <w:numFmt w:val="decimal"/>
      <w:lvlText w:val="%1."/>
      <w:lvlJc w:val="left"/>
      <w:pPr>
        <w:ind w:left="360" w:hanging="360"/>
      </w:pPr>
      <w:rPr>
        <w:rFonts w:hint="default"/>
      </w:rPr>
    </w:lvl>
    <w:lvl w:ilvl="1" w:tplc="287A5C16">
      <w:start w:val="1"/>
      <w:numFmt w:val="lowerLetter"/>
      <w:lvlText w:val="%2."/>
      <w:lvlJc w:val="left"/>
      <w:pPr>
        <w:ind w:left="1080" w:hanging="360"/>
      </w:pPr>
      <w:rPr>
        <w:rFonts w:hint="default"/>
      </w:rPr>
    </w:lvl>
    <w:lvl w:ilvl="2" w:tplc="4BC66B32" w:tentative="1">
      <w:start w:val="1"/>
      <w:numFmt w:val="lowerRoman"/>
      <w:lvlText w:val="%3."/>
      <w:lvlJc w:val="right"/>
      <w:pPr>
        <w:ind w:left="1800" w:hanging="180"/>
      </w:pPr>
      <w:rPr>
        <w:rFonts w:hint="default"/>
      </w:rPr>
    </w:lvl>
    <w:lvl w:ilvl="3" w:tplc="EC38C89C" w:tentative="1">
      <w:start w:val="1"/>
      <w:numFmt w:val="decimal"/>
      <w:lvlText w:val="%4."/>
      <w:lvlJc w:val="left"/>
      <w:pPr>
        <w:ind w:left="2520" w:hanging="360"/>
      </w:pPr>
      <w:rPr>
        <w:rFonts w:hint="default"/>
      </w:rPr>
    </w:lvl>
    <w:lvl w:ilvl="4" w:tplc="9DAA0642" w:tentative="1">
      <w:start w:val="1"/>
      <w:numFmt w:val="lowerLetter"/>
      <w:lvlText w:val="%5."/>
      <w:lvlJc w:val="left"/>
      <w:pPr>
        <w:ind w:left="3240" w:hanging="360"/>
      </w:pPr>
      <w:rPr>
        <w:rFonts w:hint="default"/>
      </w:rPr>
    </w:lvl>
    <w:lvl w:ilvl="5" w:tplc="8F9E3204" w:tentative="1">
      <w:start w:val="1"/>
      <w:numFmt w:val="lowerRoman"/>
      <w:lvlText w:val="%6."/>
      <w:lvlJc w:val="right"/>
      <w:pPr>
        <w:ind w:left="3960" w:hanging="180"/>
      </w:pPr>
      <w:rPr>
        <w:rFonts w:hint="default"/>
      </w:rPr>
    </w:lvl>
    <w:lvl w:ilvl="6" w:tplc="1590760A" w:tentative="1">
      <w:start w:val="1"/>
      <w:numFmt w:val="decimal"/>
      <w:lvlText w:val="%7."/>
      <w:lvlJc w:val="left"/>
      <w:pPr>
        <w:ind w:left="4680" w:hanging="360"/>
      </w:pPr>
      <w:rPr>
        <w:rFonts w:hint="default"/>
      </w:rPr>
    </w:lvl>
    <w:lvl w:ilvl="7" w:tplc="D188DA5A" w:tentative="1">
      <w:start w:val="1"/>
      <w:numFmt w:val="lowerLetter"/>
      <w:lvlText w:val="%8."/>
      <w:lvlJc w:val="left"/>
      <w:pPr>
        <w:ind w:left="5400" w:hanging="360"/>
      </w:pPr>
      <w:rPr>
        <w:rFonts w:hint="default"/>
      </w:rPr>
    </w:lvl>
    <w:lvl w:ilvl="8" w:tplc="2C6EE8BC" w:tentative="1">
      <w:start w:val="1"/>
      <w:numFmt w:val="lowerRoman"/>
      <w:lvlText w:val="%9."/>
      <w:lvlJc w:val="right"/>
      <w:pPr>
        <w:ind w:left="6120" w:hanging="180"/>
      </w:pPr>
      <w:rPr>
        <w:rFonts w:hint="default"/>
      </w:rPr>
    </w:lvl>
  </w:abstractNum>
  <w:abstractNum w:abstractNumId="10" w15:restartNumberingAfterBreak="0">
    <w:nsid w:val="0D104DB3"/>
    <w:multiLevelType w:val="multilevel"/>
    <w:tmpl w:val="FF620F88"/>
    <w:styleLink w:val="BulletedTable"/>
    <w:lvl w:ilvl="0">
      <w:start w:val="1"/>
      <w:numFmt w:val="bullet"/>
      <w:lvlText w:val=""/>
      <w:lvlJc w:val="left"/>
      <w:pPr>
        <w:tabs>
          <w:tab w:val="num" w:pos="216"/>
        </w:tabs>
        <w:ind w:left="360" w:hanging="216"/>
      </w:pPr>
      <w:rPr>
        <w:rFonts w:ascii="Symbol" w:hAnsi="Symbol" w:hint="default"/>
      </w:rPr>
    </w:lvl>
    <w:lvl w:ilvl="1">
      <w:start w:val="1"/>
      <w:numFmt w:val="none"/>
      <w:lvlText w:val="–"/>
      <w:lvlJc w:val="left"/>
      <w:pPr>
        <w:tabs>
          <w:tab w:val="num" w:pos="432"/>
        </w:tabs>
        <w:ind w:left="576" w:hanging="216"/>
      </w:pPr>
      <w:rPr>
        <w:rFonts w:hint="default"/>
      </w:rPr>
    </w:lvl>
    <w:lvl w:ilvl="2">
      <w:start w:val="1"/>
      <w:numFmt w:val="bullet"/>
      <w:lvlText w:val=""/>
      <w:lvlJc w:val="left"/>
      <w:pPr>
        <w:tabs>
          <w:tab w:val="num" w:pos="648"/>
        </w:tabs>
        <w:ind w:left="792" w:hanging="216"/>
      </w:pPr>
      <w:rPr>
        <w:rFonts w:ascii="Wingdings" w:hAnsi="Wingdings" w:hint="default"/>
      </w:rPr>
    </w:lvl>
    <w:lvl w:ilvl="3">
      <w:start w:val="1"/>
      <w:numFmt w:val="bullet"/>
      <w:lvlText w:val=""/>
      <w:lvlJc w:val="left"/>
      <w:pPr>
        <w:tabs>
          <w:tab w:val="num" w:pos="864"/>
        </w:tabs>
        <w:ind w:left="1008" w:hanging="216"/>
      </w:pPr>
      <w:rPr>
        <w:rFonts w:ascii="Symbol" w:hAnsi="Symbol" w:hint="default"/>
      </w:rPr>
    </w:lvl>
    <w:lvl w:ilvl="4">
      <w:start w:val="1"/>
      <w:numFmt w:val="none"/>
      <w:lvlText w:val="TOO MANY LEVELS"/>
      <w:lvlJc w:val="left"/>
      <w:pPr>
        <w:tabs>
          <w:tab w:val="num" w:pos="1080"/>
        </w:tabs>
        <w:ind w:left="1224" w:hanging="216"/>
      </w:pPr>
      <w:rPr>
        <w:rFonts w:hint="default"/>
      </w:rPr>
    </w:lvl>
    <w:lvl w:ilvl="5">
      <w:start w:val="1"/>
      <w:numFmt w:val="none"/>
      <w:lvlText w:val="TOO MANY LEVELS"/>
      <w:lvlJc w:val="left"/>
      <w:pPr>
        <w:tabs>
          <w:tab w:val="num" w:pos="1296"/>
        </w:tabs>
        <w:ind w:left="1440" w:hanging="216"/>
      </w:pPr>
      <w:rPr>
        <w:rFonts w:hint="default"/>
      </w:rPr>
    </w:lvl>
    <w:lvl w:ilvl="6">
      <w:start w:val="1"/>
      <w:numFmt w:val="none"/>
      <w:lvlText w:val="TOO MANY LEVELS"/>
      <w:lvlJc w:val="left"/>
      <w:pPr>
        <w:tabs>
          <w:tab w:val="num" w:pos="1512"/>
        </w:tabs>
        <w:ind w:left="1656" w:hanging="216"/>
      </w:pPr>
      <w:rPr>
        <w:rFonts w:hint="default"/>
      </w:rPr>
    </w:lvl>
    <w:lvl w:ilvl="7">
      <w:start w:val="1"/>
      <w:numFmt w:val="none"/>
      <w:lvlText w:val="TOO MANY LEVELS"/>
      <w:lvlJc w:val="left"/>
      <w:pPr>
        <w:tabs>
          <w:tab w:val="num" w:pos="1728"/>
        </w:tabs>
        <w:ind w:left="1872" w:hanging="216"/>
      </w:pPr>
      <w:rPr>
        <w:rFonts w:hint="default"/>
      </w:rPr>
    </w:lvl>
    <w:lvl w:ilvl="8">
      <w:start w:val="1"/>
      <w:numFmt w:val="none"/>
      <w:lvlText w:val="TOO MANY LEVELS"/>
      <w:lvlJc w:val="left"/>
      <w:pPr>
        <w:tabs>
          <w:tab w:val="num" w:pos="1944"/>
        </w:tabs>
        <w:ind w:left="2088" w:hanging="216"/>
      </w:pPr>
      <w:rPr>
        <w:rFonts w:hint="default"/>
      </w:rPr>
    </w:lvl>
  </w:abstractNum>
  <w:abstractNum w:abstractNumId="11" w15:restartNumberingAfterBreak="0">
    <w:nsid w:val="102B045D"/>
    <w:multiLevelType w:val="hybridMultilevel"/>
    <w:tmpl w:val="33D8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3370E7"/>
    <w:multiLevelType w:val="multilevel"/>
    <w:tmpl w:val="80E40D0A"/>
    <w:numStyleLink w:val="Ordered"/>
  </w:abstractNum>
  <w:abstractNum w:abstractNumId="13" w15:restartNumberingAfterBreak="0">
    <w:nsid w:val="1ABC66CE"/>
    <w:multiLevelType w:val="hybridMultilevel"/>
    <w:tmpl w:val="5F6E8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011C0B"/>
    <w:multiLevelType w:val="multilevel"/>
    <w:tmpl w:val="1B029F42"/>
    <w:name w:val="OrderedListInTable2"/>
    <w:numStyleLink w:val="OrderedTable"/>
  </w:abstractNum>
  <w:abstractNum w:abstractNumId="15" w15:restartNumberingAfterBreak="0">
    <w:nsid w:val="1E1F52B1"/>
    <w:multiLevelType w:val="multilevel"/>
    <w:tmpl w:val="9202D0F6"/>
    <w:numStyleLink w:val="Bulleted"/>
  </w:abstractNum>
  <w:abstractNum w:abstractNumId="16" w15:restartNumberingAfterBreak="0">
    <w:nsid w:val="221D5CD5"/>
    <w:multiLevelType w:val="multilevel"/>
    <w:tmpl w:val="9202D0F6"/>
    <w:styleLink w:val="Bulleted"/>
    <w:lvl w:ilvl="0">
      <w:start w:val="1"/>
      <w:numFmt w:val="bullet"/>
      <w:lvlText w:val=""/>
      <w:lvlJc w:val="left"/>
      <w:pPr>
        <w:ind w:left="432" w:hanging="288"/>
      </w:pPr>
      <w:rPr>
        <w:rFonts w:ascii="Symbol" w:hAnsi="Symbol" w:hint="default"/>
      </w:rPr>
    </w:lvl>
    <w:lvl w:ilvl="1">
      <w:start w:val="1"/>
      <w:numFmt w:val="none"/>
      <w:lvlText w:val="—"/>
      <w:lvlJc w:val="left"/>
      <w:pPr>
        <w:tabs>
          <w:tab w:val="num" w:pos="720"/>
        </w:tabs>
        <w:ind w:left="720" w:hanging="288"/>
      </w:pPr>
      <w:rPr>
        <w:rFonts w:hint="default"/>
      </w:rPr>
    </w:lvl>
    <w:lvl w:ilvl="2">
      <w:start w:val="1"/>
      <w:numFmt w:val="bullet"/>
      <w:lvlText w:val=""/>
      <w:lvlJc w:val="left"/>
      <w:pPr>
        <w:tabs>
          <w:tab w:val="num" w:pos="1080"/>
        </w:tabs>
        <w:ind w:left="1008" w:hanging="288"/>
      </w:pPr>
      <w:rPr>
        <w:rFonts w:ascii="Wingdings" w:hAnsi="Wingdings" w:hint="default"/>
      </w:rPr>
    </w:lvl>
    <w:lvl w:ilvl="3">
      <w:start w:val="1"/>
      <w:numFmt w:val="bullet"/>
      <w:lvlText w:val=""/>
      <w:lvlJc w:val="left"/>
      <w:pPr>
        <w:tabs>
          <w:tab w:val="num" w:pos="1440"/>
        </w:tabs>
        <w:ind w:left="1296" w:hanging="288"/>
      </w:pPr>
      <w:rPr>
        <w:rFonts w:ascii="Symbol" w:hAnsi="Symbol" w:hint="default"/>
      </w:rPr>
    </w:lvl>
    <w:lvl w:ilvl="4">
      <w:start w:val="1"/>
      <w:numFmt w:val="none"/>
      <w:lvlText w:val="TOO MANY LEVELS"/>
      <w:lvlJc w:val="left"/>
      <w:pPr>
        <w:ind w:left="1584" w:hanging="288"/>
      </w:pPr>
      <w:rPr>
        <w:rFonts w:hint="default"/>
      </w:rPr>
    </w:lvl>
    <w:lvl w:ilvl="5">
      <w:start w:val="1"/>
      <w:numFmt w:val="none"/>
      <w:lvlText w:val="TOO MANY LEVELS"/>
      <w:lvlJc w:val="left"/>
      <w:pPr>
        <w:ind w:left="1872" w:hanging="288"/>
      </w:pPr>
      <w:rPr>
        <w:rFonts w:hint="default"/>
      </w:rPr>
    </w:lvl>
    <w:lvl w:ilvl="6">
      <w:start w:val="1"/>
      <w:numFmt w:val="none"/>
      <w:lvlText w:val="TOO MANY LEVELS"/>
      <w:lvlJc w:val="left"/>
      <w:pPr>
        <w:ind w:left="2160" w:hanging="288"/>
      </w:pPr>
      <w:rPr>
        <w:rFonts w:hint="default"/>
      </w:rPr>
    </w:lvl>
    <w:lvl w:ilvl="7">
      <w:start w:val="1"/>
      <w:numFmt w:val="none"/>
      <w:lvlText w:val="TOO MANY LEVELS"/>
      <w:lvlJc w:val="left"/>
      <w:pPr>
        <w:ind w:left="2448" w:hanging="288"/>
      </w:pPr>
      <w:rPr>
        <w:rFonts w:hint="default"/>
      </w:rPr>
    </w:lvl>
    <w:lvl w:ilvl="8">
      <w:start w:val="1"/>
      <w:numFmt w:val="none"/>
      <w:lvlText w:val="TOO MANY LEVELS"/>
      <w:lvlJc w:val="left"/>
      <w:pPr>
        <w:ind w:left="2736" w:hanging="288"/>
      </w:pPr>
      <w:rPr>
        <w:rFonts w:hint="default"/>
      </w:rPr>
    </w:lvl>
  </w:abstractNum>
  <w:abstractNum w:abstractNumId="17" w15:restartNumberingAfterBreak="0">
    <w:nsid w:val="24ED4E85"/>
    <w:multiLevelType w:val="multilevel"/>
    <w:tmpl w:val="8E5015A2"/>
    <w:lvl w:ilvl="0">
      <w:start w:val="1"/>
      <w:numFmt w:val="decimal"/>
      <w:pStyle w:val="Heading1"/>
      <w:lvlText w:val="%1"/>
      <w:lvlJc w:val="left"/>
      <w:pPr>
        <w:ind w:left="432" w:hanging="432"/>
      </w:pPr>
    </w:lvl>
    <w:lvl w:ilvl="1">
      <w:start w:val="1"/>
      <w:numFmt w:val="decimal"/>
      <w:pStyle w:val="Heading2"/>
      <w:lvlText w:val="%1.%2"/>
      <w:lvlJc w:val="left"/>
      <w:pPr>
        <w:ind w:left="4626" w:hanging="576"/>
      </w:pPr>
    </w:lvl>
    <w:lvl w:ilvl="2">
      <w:start w:val="1"/>
      <w:numFmt w:val="decimal"/>
      <w:pStyle w:val="Heading3"/>
      <w:lvlText w:val="%1.%2.%3"/>
      <w:lvlJc w:val="left"/>
      <w:pPr>
        <w:ind w:left="639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572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7B87DB1"/>
    <w:multiLevelType w:val="multilevel"/>
    <w:tmpl w:val="1B029F42"/>
    <w:styleLink w:val="OrderedTable"/>
    <w:lvl w:ilvl="0">
      <w:start w:val="1"/>
      <w:numFmt w:val="decimal"/>
      <w:lvlText w:val="%1."/>
      <w:lvlJc w:val="left"/>
      <w:pPr>
        <w:ind w:left="432" w:hanging="288"/>
      </w:pPr>
      <w:rPr>
        <w:rFonts w:hint="default"/>
      </w:rPr>
    </w:lvl>
    <w:lvl w:ilvl="1">
      <w:start w:val="1"/>
      <w:numFmt w:val="lowerLetter"/>
      <w:lvlText w:val="%2."/>
      <w:lvlJc w:val="left"/>
      <w:pPr>
        <w:ind w:left="720" w:hanging="288"/>
      </w:pPr>
      <w:rPr>
        <w:rFonts w:hint="default"/>
      </w:rPr>
    </w:lvl>
    <w:lvl w:ilvl="2">
      <w:start w:val="1"/>
      <w:numFmt w:val="decimal"/>
      <w:lvlText w:val="%3)"/>
      <w:lvlJc w:val="left"/>
      <w:pPr>
        <w:ind w:left="1008" w:hanging="288"/>
      </w:pPr>
      <w:rPr>
        <w:rFonts w:hint="default"/>
      </w:rPr>
    </w:lvl>
    <w:lvl w:ilvl="3">
      <w:start w:val="1"/>
      <w:numFmt w:val="lowerLetter"/>
      <w:lvlText w:val="%4)"/>
      <w:lvlJc w:val="left"/>
      <w:pPr>
        <w:ind w:left="1296" w:hanging="288"/>
      </w:pPr>
      <w:rPr>
        <w:rFonts w:hint="default"/>
      </w:rPr>
    </w:lvl>
    <w:lvl w:ilvl="4">
      <w:start w:val="1"/>
      <w:numFmt w:val="none"/>
      <w:lvlText w:val="Too Many List Levels"/>
      <w:lvlJc w:val="left"/>
      <w:pPr>
        <w:ind w:left="1584" w:hanging="288"/>
      </w:pPr>
      <w:rPr>
        <w:rFonts w:hint="default"/>
      </w:rPr>
    </w:lvl>
    <w:lvl w:ilvl="5">
      <w:start w:val="1"/>
      <w:numFmt w:val="lowerRoman"/>
      <w:lvlText w:val="(%6)"/>
      <w:lvlJc w:val="left"/>
      <w:pPr>
        <w:ind w:left="1872" w:hanging="288"/>
      </w:pPr>
      <w:rPr>
        <w:rFonts w:hint="default"/>
      </w:rPr>
    </w:lvl>
    <w:lvl w:ilvl="6">
      <w:start w:val="1"/>
      <w:numFmt w:val="decimal"/>
      <w:lvlText w:val="%7."/>
      <w:lvlJc w:val="left"/>
      <w:pPr>
        <w:ind w:left="2160" w:hanging="288"/>
      </w:pPr>
      <w:rPr>
        <w:rFonts w:hint="default"/>
      </w:rPr>
    </w:lvl>
    <w:lvl w:ilvl="7">
      <w:start w:val="1"/>
      <w:numFmt w:val="lowerLetter"/>
      <w:lvlText w:val="%8."/>
      <w:lvlJc w:val="left"/>
      <w:pPr>
        <w:ind w:left="2448" w:hanging="288"/>
      </w:pPr>
      <w:rPr>
        <w:rFonts w:hint="default"/>
      </w:rPr>
    </w:lvl>
    <w:lvl w:ilvl="8">
      <w:start w:val="1"/>
      <w:numFmt w:val="lowerRoman"/>
      <w:lvlText w:val="%9."/>
      <w:lvlJc w:val="left"/>
      <w:pPr>
        <w:ind w:left="2736" w:hanging="288"/>
      </w:pPr>
      <w:rPr>
        <w:rFonts w:hint="default"/>
      </w:rPr>
    </w:lvl>
  </w:abstractNum>
  <w:abstractNum w:abstractNumId="19" w15:restartNumberingAfterBreak="0">
    <w:nsid w:val="2B4814D5"/>
    <w:multiLevelType w:val="hybridMultilevel"/>
    <w:tmpl w:val="E9FE7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6A29AB"/>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1" w15:restartNumberingAfterBreak="0">
    <w:nsid w:val="30ED2F46"/>
    <w:multiLevelType w:val="hybridMultilevel"/>
    <w:tmpl w:val="9FE2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7C17F4"/>
    <w:multiLevelType w:val="multilevel"/>
    <w:tmpl w:val="9202D0F6"/>
    <w:numStyleLink w:val="Bulleted"/>
  </w:abstractNum>
  <w:abstractNum w:abstractNumId="23" w15:restartNumberingAfterBreak="0">
    <w:nsid w:val="319B5297"/>
    <w:multiLevelType w:val="multilevel"/>
    <w:tmpl w:val="B590F600"/>
    <w:styleLink w:val="LegendTable"/>
    <w:lvl w:ilvl="0">
      <w:start w:val="1"/>
      <w:numFmt w:val="decimal"/>
      <w:pStyle w:val="Legend"/>
      <w:lvlText w:val="%1"/>
      <w:lvlJc w:val="left"/>
      <w:pPr>
        <w:ind w:left="216" w:hanging="216"/>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65C192E"/>
    <w:multiLevelType w:val="multilevel"/>
    <w:tmpl w:val="7640DF36"/>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bullet"/>
      <w:lvlText w:val=""/>
      <w:lvlJc w:val="left"/>
      <w:pPr>
        <w:tabs>
          <w:tab w:val="num" w:pos="864"/>
        </w:tabs>
        <w:ind w:left="1008" w:hanging="288"/>
      </w:pPr>
      <w:rPr>
        <w:rFonts w:ascii="Symbol" w:hAnsi="Symbol"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5" w15:restartNumberingAfterBreak="0">
    <w:nsid w:val="3831725F"/>
    <w:multiLevelType w:val="multilevel"/>
    <w:tmpl w:val="80E40D0A"/>
    <w:styleLink w:val="Ordered"/>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26" w15:restartNumberingAfterBreak="0">
    <w:nsid w:val="38E57857"/>
    <w:multiLevelType w:val="hybridMultilevel"/>
    <w:tmpl w:val="68E2FB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A9428D"/>
    <w:multiLevelType w:val="multilevel"/>
    <w:tmpl w:val="51BE4B76"/>
    <w:styleLink w:val="Note"/>
    <w:lvl w:ilvl="0">
      <w:start w:val="1"/>
      <w:numFmt w:val="none"/>
      <w:lvlText w:val="%1Note:"/>
      <w:lvlJc w:val="left"/>
      <w:pPr>
        <w:ind w:left="864" w:hanging="864"/>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C6C3E20"/>
    <w:multiLevelType w:val="multilevel"/>
    <w:tmpl w:val="D43805BE"/>
    <w:styleLink w:val="Appendices"/>
    <w:lvl w:ilvl="0">
      <w:start w:val="1"/>
      <w:numFmt w:val="upperLetter"/>
      <w:pStyle w:val="Heading6"/>
      <w:suff w:val="nothing"/>
      <w:lvlText w:val="Appendix %1"/>
      <w:lvlJc w:val="left"/>
      <w:pPr>
        <w:ind w:left="432" w:hanging="432"/>
      </w:pPr>
      <w:rPr>
        <w:rFonts w:hint="default"/>
      </w:rPr>
    </w:lvl>
    <w:lvl w:ilvl="1">
      <w:start w:val="1"/>
      <w:numFmt w:val="decimal"/>
      <w:pStyle w:val="Heading7"/>
      <w:lvlText w:val="%1-%2"/>
      <w:lvlJc w:val="left"/>
      <w:pPr>
        <w:ind w:left="720" w:hanging="720"/>
      </w:pPr>
      <w:rPr>
        <w:rFonts w:hint="default"/>
      </w:rPr>
    </w:lvl>
    <w:lvl w:ilvl="2">
      <w:start w:val="1"/>
      <w:numFmt w:val="decimal"/>
      <w:pStyle w:val="Heading8"/>
      <w:lvlText w:val="%1-%2.%3"/>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9"/>
      <w:lvlText w:val="%1-%2.%3.%4"/>
      <w:lvlJc w:val="left"/>
      <w:pPr>
        <w:ind w:left="1296" w:hanging="1296"/>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57268E5"/>
    <w:multiLevelType w:val="hybridMultilevel"/>
    <w:tmpl w:val="D49A9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70092E"/>
    <w:multiLevelType w:val="multilevel"/>
    <w:tmpl w:val="9202D0F6"/>
    <w:numStyleLink w:val="Bulleted"/>
  </w:abstractNum>
  <w:abstractNum w:abstractNumId="31" w15:restartNumberingAfterBreak="0">
    <w:nsid w:val="5646712C"/>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2" w15:restartNumberingAfterBreak="0">
    <w:nsid w:val="567F09C6"/>
    <w:multiLevelType w:val="multilevel"/>
    <w:tmpl w:val="5F442E86"/>
    <w:name w:val="Table2"/>
    <w:lvl w:ilvl="0">
      <w:start w:val="1"/>
      <w:numFmt w:val="decimal"/>
      <w:suff w:val="nothing"/>
      <w:lvlText w:val="Table %1"/>
      <w:lvlJc w:val="left"/>
      <w:pPr>
        <w:ind w:left="0" w:firstLine="0"/>
      </w:pPr>
      <w:rPr>
        <w:rFonts w:hint="default"/>
      </w:rPr>
    </w:lvl>
    <w:lvl w:ilvl="1">
      <w:start w:val="1"/>
      <w:numFmt w:val="decimal"/>
      <w:suff w:val="nothing"/>
      <w:lvlText w:val="%2"/>
      <w:lvlJc w:val="left"/>
      <w:pPr>
        <w:ind w:left="360" w:hanging="21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8910B39"/>
    <w:multiLevelType w:val="hybridMultilevel"/>
    <w:tmpl w:val="0324B48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4" w15:restartNumberingAfterBreak="0">
    <w:nsid w:val="5CCB32BE"/>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5" w15:restartNumberingAfterBreak="0">
    <w:nsid w:val="682A5E0F"/>
    <w:multiLevelType w:val="multilevel"/>
    <w:tmpl w:val="FF620F88"/>
    <w:numStyleLink w:val="BulletedTable"/>
  </w:abstractNum>
  <w:abstractNum w:abstractNumId="36" w15:restartNumberingAfterBreak="0">
    <w:nsid w:val="6C04244E"/>
    <w:multiLevelType w:val="multilevel"/>
    <w:tmpl w:val="9202D0F6"/>
    <w:name w:val="OrderedListInTable22"/>
    <w:numStyleLink w:val="Bulleted"/>
  </w:abstractNum>
  <w:abstractNum w:abstractNumId="37" w15:restartNumberingAfterBreak="0">
    <w:nsid w:val="6E8E1D24"/>
    <w:multiLevelType w:val="hybridMultilevel"/>
    <w:tmpl w:val="4B08E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F71CE"/>
    <w:multiLevelType w:val="multilevel"/>
    <w:tmpl w:val="80E40D0A"/>
    <w:lvl w:ilvl="0">
      <w:start w:val="1"/>
      <w:numFmt w:val="decimal"/>
      <w:lvlText w:val="%1."/>
      <w:lvlJc w:val="left"/>
      <w:pPr>
        <w:tabs>
          <w:tab w:val="num" w:pos="288"/>
        </w:tabs>
        <w:ind w:left="432" w:hanging="288"/>
      </w:pPr>
      <w:rPr>
        <w:rFonts w:hint="default"/>
      </w:rPr>
    </w:lvl>
    <w:lvl w:ilvl="1">
      <w:start w:val="1"/>
      <w:numFmt w:val="lowerLetter"/>
      <w:lvlText w:val="%2."/>
      <w:lvlJc w:val="left"/>
      <w:pPr>
        <w:tabs>
          <w:tab w:val="num" w:pos="576"/>
        </w:tabs>
        <w:ind w:left="720" w:hanging="288"/>
      </w:pPr>
      <w:rPr>
        <w:rFonts w:hint="default"/>
      </w:rPr>
    </w:lvl>
    <w:lvl w:ilvl="2">
      <w:start w:val="1"/>
      <w:numFmt w:val="decimal"/>
      <w:lvlText w:val="%3)"/>
      <w:lvlJc w:val="left"/>
      <w:pPr>
        <w:tabs>
          <w:tab w:val="num" w:pos="864"/>
        </w:tabs>
        <w:ind w:left="1008" w:hanging="288"/>
      </w:pPr>
      <w:rPr>
        <w:rFonts w:hint="default"/>
      </w:rPr>
    </w:lvl>
    <w:lvl w:ilvl="3">
      <w:start w:val="1"/>
      <w:numFmt w:val="lowerLetter"/>
      <w:lvlText w:val="%4)"/>
      <w:lvlJc w:val="left"/>
      <w:pPr>
        <w:tabs>
          <w:tab w:val="num" w:pos="1152"/>
        </w:tabs>
        <w:ind w:left="1296" w:hanging="288"/>
      </w:pPr>
      <w:rPr>
        <w:rFonts w:hint="default"/>
      </w:rPr>
    </w:lvl>
    <w:lvl w:ilvl="4">
      <w:start w:val="1"/>
      <w:numFmt w:val="none"/>
      <w:lvlText w:val="%5TOO MANY LEVELS"/>
      <w:lvlJc w:val="left"/>
      <w:pPr>
        <w:tabs>
          <w:tab w:val="num" w:pos="1440"/>
        </w:tabs>
        <w:ind w:left="1584" w:hanging="288"/>
      </w:pPr>
      <w:rPr>
        <w:rFonts w:hint="default"/>
        <w:b/>
        <w:i w:val="0"/>
        <w:color w:val="FF0000"/>
      </w:rPr>
    </w:lvl>
    <w:lvl w:ilvl="5">
      <w:start w:val="1"/>
      <w:numFmt w:val="none"/>
      <w:lvlText w:val="TOO MANY LEVELS"/>
      <w:lvlJc w:val="left"/>
      <w:pPr>
        <w:tabs>
          <w:tab w:val="num" w:pos="1728"/>
        </w:tabs>
        <w:ind w:left="1872" w:hanging="288"/>
      </w:pPr>
      <w:rPr>
        <w:rFonts w:hint="default"/>
        <w:b/>
        <w:i w:val="0"/>
        <w:color w:val="FF0000"/>
      </w:rPr>
    </w:lvl>
    <w:lvl w:ilvl="6">
      <w:start w:val="1"/>
      <w:numFmt w:val="none"/>
      <w:lvlText w:val="TOO MANY LEVELS"/>
      <w:lvlJc w:val="left"/>
      <w:pPr>
        <w:tabs>
          <w:tab w:val="num" w:pos="2016"/>
        </w:tabs>
        <w:ind w:left="2160" w:hanging="288"/>
      </w:pPr>
      <w:rPr>
        <w:rFonts w:hint="default"/>
        <w:b/>
        <w:i w:val="0"/>
        <w:color w:val="FF0000"/>
      </w:rPr>
    </w:lvl>
    <w:lvl w:ilvl="7">
      <w:start w:val="1"/>
      <w:numFmt w:val="none"/>
      <w:lvlText w:val="TOO MANY LEVELS"/>
      <w:lvlJc w:val="left"/>
      <w:pPr>
        <w:tabs>
          <w:tab w:val="num" w:pos="2304"/>
        </w:tabs>
        <w:ind w:left="2448" w:hanging="288"/>
      </w:pPr>
      <w:rPr>
        <w:rFonts w:hint="default"/>
        <w:b/>
        <w:i w:val="0"/>
        <w:color w:val="FF0000"/>
      </w:rPr>
    </w:lvl>
    <w:lvl w:ilvl="8">
      <w:start w:val="1"/>
      <w:numFmt w:val="none"/>
      <w:suff w:val="space"/>
      <w:lvlText w:val="TOO MANY LEVELS"/>
      <w:lvlJc w:val="left"/>
      <w:pPr>
        <w:ind w:left="2736" w:hanging="288"/>
      </w:pPr>
      <w:rPr>
        <w:rFonts w:hint="default"/>
        <w:b/>
        <w:i w:val="0"/>
        <w:color w:val="FF0000"/>
      </w:rPr>
    </w:lvl>
  </w:abstractNum>
  <w:abstractNum w:abstractNumId="39" w15:restartNumberingAfterBreak="0">
    <w:nsid w:val="7128597B"/>
    <w:multiLevelType w:val="multilevel"/>
    <w:tmpl w:val="5F442E86"/>
    <w:name w:val="Table"/>
    <w:lvl w:ilvl="0">
      <w:start w:val="1"/>
      <w:numFmt w:val="decimal"/>
      <w:suff w:val="nothing"/>
      <w:lvlText w:val="Table %1"/>
      <w:lvlJc w:val="left"/>
      <w:pPr>
        <w:ind w:left="0" w:firstLine="0"/>
      </w:pPr>
      <w:rPr>
        <w:rFonts w:hint="default"/>
      </w:rPr>
    </w:lvl>
    <w:lvl w:ilvl="1">
      <w:start w:val="1"/>
      <w:numFmt w:val="decimal"/>
      <w:suff w:val="nothing"/>
      <w:lvlText w:val="%2"/>
      <w:lvlJc w:val="left"/>
      <w:pPr>
        <w:ind w:left="360" w:hanging="216"/>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6B43BD5"/>
    <w:multiLevelType w:val="multilevel"/>
    <w:tmpl w:val="9202D0F6"/>
    <w:numStyleLink w:val="Bulleted"/>
  </w:abstractNum>
  <w:abstractNum w:abstractNumId="41" w15:restartNumberingAfterBreak="0">
    <w:nsid w:val="78D30F9F"/>
    <w:multiLevelType w:val="multilevel"/>
    <w:tmpl w:val="9202D0F6"/>
    <w:numStyleLink w:val="Bulleted"/>
  </w:abstractNum>
  <w:abstractNum w:abstractNumId="42" w15:restartNumberingAfterBreak="0">
    <w:nsid w:val="7FBF0B65"/>
    <w:multiLevelType w:val="hybridMultilevel"/>
    <w:tmpl w:val="86725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16"/>
  </w:num>
  <w:num w:numId="4">
    <w:abstractNumId w:val="10"/>
  </w:num>
  <w:num w:numId="5">
    <w:abstractNumId w:val="25"/>
  </w:num>
  <w:num w:numId="6">
    <w:abstractNumId w:val="18"/>
  </w:num>
  <w:num w:numId="7">
    <w:abstractNumId w:val="7"/>
  </w:num>
  <w:num w:numId="8">
    <w:abstractNumId w:val="27"/>
  </w:num>
  <w:num w:numId="9">
    <w:abstractNumId w:val="23"/>
  </w:num>
  <w:num w:numId="10">
    <w:abstractNumId w:val="23"/>
  </w:num>
  <w:num w:numId="11">
    <w:abstractNumId w:val="3"/>
  </w:num>
  <w:num w:numId="12">
    <w:abstractNumId w:val="2"/>
  </w:num>
  <w:num w:numId="13">
    <w:abstractNumId w:val="1"/>
  </w:num>
  <w:num w:numId="14">
    <w:abstractNumId w:val="0"/>
  </w:num>
  <w:num w:numId="15">
    <w:abstractNumId w:val="17"/>
  </w:num>
  <w:num w:numId="16">
    <w:abstractNumId w:val="28"/>
    <w:lvlOverride w:ilvl="0">
      <w:lvl w:ilvl="0">
        <w:start w:val="1"/>
        <w:numFmt w:val="upperLetter"/>
        <w:pStyle w:val="Heading6"/>
        <w:suff w:val="nothing"/>
        <w:lvlText w:val="Appendix %1"/>
        <w:lvlJc w:val="left"/>
        <w:pPr>
          <w:ind w:left="432" w:hanging="432"/>
        </w:pPr>
        <w:rPr>
          <w:rFonts w:hint="default"/>
          <w:bCs w:val="0"/>
          <w:i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1">
      <w:lvl w:ilvl="1">
        <w:start w:val="1"/>
        <w:numFmt w:val="decimal"/>
        <w:pStyle w:val="Heading7"/>
        <w:lvlText w:val="%1-%2"/>
        <w:lvlJc w:val="left"/>
        <w:pPr>
          <w:ind w:left="720" w:hanging="720"/>
        </w:pPr>
        <w:rPr>
          <w:rFonts w:hint="default"/>
        </w:rPr>
      </w:lvl>
    </w:lvlOverride>
    <w:lvlOverride w:ilvl="2">
      <w:lvl w:ilvl="2">
        <w:start w:val="1"/>
        <w:numFmt w:val="decimal"/>
        <w:pStyle w:val="Heading8"/>
        <w:lvlText w:val="%1-%2.%3"/>
        <w:lvlJc w:val="left"/>
        <w:pPr>
          <w:ind w:left="1008" w:hanging="1008"/>
        </w:pPr>
        <w:rPr>
          <w:rFonts w:hint="default"/>
          <w:b w:val="0"/>
          <w:bCs w:val="0"/>
          <w:i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9"/>
        <w:lvlText w:val="%1-%2.%3.%4"/>
        <w:lvlJc w:val="left"/>
        <w:pPr>
          <w:ind w:left="1296" w:hanging="1296"/>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Restart w:val="1"/>
        <w:suff w:val="nothing"/>
        <w:lvlText w:val="Figure %1-%9"/>
        <w:lvlJc w:val="left"/>
        <w:pPr>
          <w:ind w:left="1584" w:hanging="1584"/>
        </w:pPr>
        <w:rPr>
          <w:rFonts w:hint="default"/>
        </w:rPr>
      </w:lvl>
    </w:lvlOverride>
  </w:num>
  <w:num w:numId="17">
    <w:abstractNumId w:val="28"/>
  </w:num>
  <w:num w:numId="18">
    <w:abstractNumId w:val="30"/>
  </w:num>
  <w:num w:numId="19">
    <w:abstractNumId w:val="40"/>
  </w:num>
  <w:num w:numId="20">
    <w:abstractNumId w:val="15"/>
  </w:num>
  <w:num w:numId="21">
    <w:abstractNumId w:val="34"/>
  </w:num>
  <w:num w:numId="22">
    <w:abstractNumId w:val="12"/>
  </w:num>
  <w:num w:numId="23">
    <w:abstractNumId w:val="20"/>
  </w:num>
  <w:num w:numId="24">
    <w:abstractNumId w:val="38"/>
  </w:num>
  <w:num w:numId="25">
    <w:abstractNumId w:val="31"/>
  </w:num>
  <w:num w:numId="26">
    <w:abstractNumId w:val="22"/>
  </w:num>
  <w:num w:numId="27">
    <w:abstractNumId w:val="41"/>
  </w:num>
  <w:num w:numId="28">
    <w:abstractNumId w:val="6"/>
  </w:num>
  <w:num w:numId="29">
    <w:abstractNumId w:val="35"/>
  </w:num>
  <w:num w:numId="30">
    <w:abstractNumId w:val="26"/>
  </w:num>
  <w:num w:numId="31">
    <w:abstractNumId w:val="42"/>
  </w:num>
  <w:num w:numId="32">
    <w:abstractNumId w:val="21"/>
  </w:num>
  <w:num w:numId="33">
    <w:abstractNumId w:val="11"/>
  </w:num>
  <w:num w:numId="34">
    <w:abstractNumId w:val="33"/>
  </w:num>
  <w:num w:numId="35">
    <w:abstractNumId w:val="24"/>
  </w:num>
  <w:num w:numId="36">
    <w:abstractNumId w:val="13"/>
  </w:num>
  <w:num w:numId="37">
    <w:abstractNumId w:val="29"/>
  </w:num>
  <w:num w:numId="38">
    <w:abstractNumId w:val="19"/>
  </w:num>
  <w:num w:numId="39">
    <w:abstractNumId w:val="37"/>
  </w:num>
  <w:num w:numId="40">
    <w:abstractNumId w:val="8"/>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nley Mike-RMPE01">
    <w15:presenceInfo w15:providerId="AD" w15:userId="S-1-5-21-1757981266-1326574676-839522115-20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stylePaneSortMethod w:val="0000"/>
  <w:trackRevisions/>
  <w:defaultTabStop w:val="360"/>
  <w:evenAndOddHeaders/>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094FF9"/>
    <w:rsid w:val="00003FAA"/>
    <w:rsid w:val="00010188"/>
    <w:rsid w:val="00013177"/>
    <w:rsid w:val="00013269"/>
    <w:rsid w:val="00017B3E"/>
    <w:rsid w:val="0002116A"/>
    <w:rsid w:val="00023C82"/>
    <w:rsid w:val="00024491"/>
    <w:rsid w:val="000262D6"/>
    <w:rsid w:val="0003194B"/>
    <w:rsid w:val="000328B6"/>
    <w:rsid w:val="0003476F"/>
    <w:rsid w:val="00035BCA"/>
    <w:rsid w:val="00042DC7"/>
    <w:rsid w:val="00043A97"/>
    <w:rsid w:val="000504EF"/>
    <w:rsid w:val="00052A2A"/>
    <w:rsid w:val="00053A96"/>
    <w:rsid w:val="0005561A"/>
    <w:rsid w:val="00066041"/>
    <w:rsid w:val="00073446"/>
    <w:rsid w:val="000735BA"/>
    <w:rsid w:val="00077EF3"/>
    <w:rsid w:val="0008289A"/>
    <w:rsid w:val="000847F5"/>
    <w:rsid w:val="0008675D"/>
    <w:rsid w:val="000904CA"/>
    <w:rsid w:val="00094FF9"/>
    <w:rsid w:val="000957AF"/>
    <w:rsid w:val="000A0BC0"/>
    <w:rsid w:val="000A241F"/>
    <w:rsid w:val="000B18CF"/>
    <w:rsid w:val="000B2D13"/>
    <w:rsid w:val="000D1040"/>
    <w:rsid w:val="000D5078"/>
    <w:rsid w:val="000D59DC"/>
    <w:rsid w:val="000E1A37"/>
    <w:rsid w:val="000E2E41"/>
    <w:rsid w:val="000F1FD9"/>
    <w:rsid w:val="000F50F0"/>
    <w:rsid w:val="00104D55"/>
    <w:rsid w:val="001057FD"/>
    <w:rsid w:val="0011093C"/>
    <w:rsid w:val="0011320A"/>
    <w:rsid w:val="00116DE9"/>
    <w:rsid w:val="00120281"/>
    <w:rsid w:val="001203BB"/>
    <w:rsid w:val="00122EA9"/>
    <w:rsid w:val="001256B6"/>
    <w:rsid w:val="00125AFE"/>
    <w:rsid w:val="0013523F"/>
    <w:rsid w:val="00137B7D"/>
    <w:rsid w:val="00144FC1"/>
    <w:rsid w:val="00150481"/>
    <w:rsid w:val="0015095A"/>
    <w:rsid w:val="001549C9"/>
    <w:rsid w:val="001564CF"/>
    <w:rsid w:val="00156FE1"/>
    <w:rsid w:val="00157F5F"/>
    <w:rsid w:val="0016415D"/>
    <w:rsid w:val="001642B1"/>
    <w:rsid w:val="00164F36"/>
    <w:rsid w:val="00166170"/>
    <w:rsid w:val="00166284"/>
    <w:rsid w:val="00167622"/>
    <w:rsid w:val="00170696"/>
    <w:rsid w:val="0017339D"/>
    <w:rsid w:val="0017401E"/>
    <w:rsid w:val="00174857"/>
    <w:rsid w:val="00174AEF"/>
    <w:rsid w:val="00181975"/>
    <w:rsid w:val="00184954"/>
    <w:rsid w:val="001874E8"/>
    <w:rsid w:val="00196A3D"/>
    <w:rsid w:val="00196D41"/>
    <w:rsid w:val="001B04E5"/>
    <w:rsid w:val="001B1E24"/>
    <w:rsid w:val="001B4458"/>
    <w:rsid w:val="001D2149"/>
    <w:rsid w:val="001D6386"/>
    <w:rsid w:val="001E0394"/>
    <w:rsid w:val="001E2E9D"/>
    <w:rsid w:val="001E4B77"/>
    <w:rsid w:val="001E5B38"/>
    <w:rsid w:val="001F002B"/>
    <w:rsid w:val="001F3AA8"/>
    <w:rsid w:val="001F52FA"/>
    <w:rsid w:val="001F71FF"/>
    <w:rsid w:val="00201CD5"/>
    <w:rsid w:val="002030BE"/>
    <w:rsid w:val="00204456"/>
    <w:rsid w:val="002045F8"/>
    <w:rsid w:val="0020659F"/>
    <w:rsid w:val="00206C96"/>
    <w:rsid w:val="00212F87"/>
    <w:rsid w:val="002139E0"/>
    <w:rsid w:val="002178F5"/>
    <w:rsid w:val="00221E32"/>
    <w:rsid w:val="002279FB"/>
    <w:rsid w:val="00230910"/>
    <w:rsid w:val="00230CCB"/>
    <w:rsid w:val="00235F2E"/>
    <w:rsid w:val="00236547"/>
    <w:rsid w:val="002372FB"/>
    <w:rsid w:val="00237F03"/>
    <w:rsid w:val="00240D88"/>
    <w:rsid w:val="00242DC0"/>
    <w:rsid w:val="00244974"/>
    <w:rsid w:val="00247C0E"/>
    <w:rsid w:val="00250D95"/>
    <w:rsid w:val="00252056"/>
    <w:rsid w:val="00254285"/>
    <w:rsid w:val="002542EB"/>
    <w:rsid w:val="0025465D"/>
    <w:rsid w:val="00256716"/>
    <w:rsid w:val="002602C9"/>
    <w:rsid w:val="00262F29"/>
    <w:rsid w:val="00263412"/>
    <w:rsid w:val="00263F30"/>
    <w:rsid w:val="002714F1"/>
    <w:rsid w:val="002753A9"/>
    <w:rsid w:val="002760F0"/>
    <w:rsid w:val="002761EA"/>
    <w:rsid w:val="00276D88"/>
    <w:rsid w:val="00280CE6"/>
    <w:rsid w:val="00280F0F"/>
    <w:rsid w:val="002813A5"/>
    <w:rsid w:val="002828EB"/>
    <w:rsid w:val="00287BA3"/>
    <w:rsid w:val="00287E1F"/>
    <w:rsid w:val="002A2E8F"/>
    <w:rsid w:val="002A3921"/>
    <w:rsid w:val="002A741D"/>
    <w:rsid w:val="002A76B5"/>
    <w:rsid w:val="002B05B3"/>
    <w:rsid w:val="002B123A"/>
    <w:rsid w:val="002B1C1B"/>
    <w:rsid w:val="002B75D1"/>
    <w:rsid w:val="002C37FC"/>
    <w:rsid w:val="002C6F08"/>
    <w:rsid w:val="002E093A"/>
    <w:rsid w:val="002E0BB9"/>
    <w:rsid w:val="002E2F09"/>
    <w:rsid w:val="002E7BF5"/>
    <w:rsid w:val="002E7E90"/>
    <w:rsid w:val="002F0B7E"/>
    <w:rsid w:val="002F537E"/>
    <w:rsid w:val="003038D7"/>
    <w:rsid w:val="00303FAC"/>
    <w:rsid w:val="003074A1"/>
    <w:rsid w:val="00310700"/>
    <w:rsid w:val="00315976"/>
    <w:rsid w:val="00315FED"/>
    <w:rsid w:val="00322A2B"/>
    <w:rsid w:val="00324C5F"/>
    <w:rsid w:val="00333294"/>
    <w:rsid w:val="0033671A"/>
    <w:rsid w:val="00340054"/>
    <w:rsid w:val="003406DA"/>
    <w:rsid w:val="00340BA8"/>
    <w:rsid w:val="00347595"/>
    <w:rsid w:val="00347EB9"/>
    <w:rsid w:val="00363480"/>
    <w:rsid w:val="00365701"/>
    <w:rsid w:val="003665BC"/>
    <w:rsid w:val="003677BB"/>
    <w:rsid w:val="003719A3"/>
    <w:rsid w:val="0037241A"/>
    <w:rsid w:val="00373E97"/>
    <w:rsid w:val="00376B18"/>
    <w:rsid w:val="00382D8A"/>
    <w:rsid w:val="00383C49"/>
    <w:rsid w:val="00384116"/>
    <w:rsid w:val="003857E1"/>
    <w:rsid w:val="0038778D"/>
    <w:rsid w:val="003878CE"/>
    <w:rsid w:val="00387C5B"/>
    <w:rsid w:val="003929F4"/>
    <w:rsid w:val="00393730"/>
    <w:rsid w:val="00395105"/>
    <w:rsid w:val="003951FC"/>
    <w:rsid w:val="00395875"/>
    <w:rsid w:val="00396410"/>
    <w:rsid w:val="00396E56"/>
    <w:rsid w:val="003B07B3"/>
    <w:rsid w:val="003B1652"/>
    <w:rsid w:val="003B1878"/>
    <w:rsid w:val="003B341D"/>
    <w:rsid w:val="003C146F"/>
    <w:rsid w:val="003C5BC4"/>
    <w:rsid w:val="003C5F4E"/>
    <w:rsid w:val="003D4C17"/>
    <w:rsid w:val="003D4EA2"/>
    <w:rsid w:val="003D6A38"/>
    <w:rsid w:val="003E3636"/>
    <w:rsid w:val="003E5954"/>
    <w:rsid w:val="003E7190"/>
    <w:rsid w:val="003F00A3"/>
    <w:rsid w:val="003F11B8"/>
    <w:rsid w:val="003F2225"/>
    <w:rsid w:val="003F4BEA"/>
    <w:rsid w:val="003F5918"/>
    <w:rsid w:val="003F5F76"/>
    <w:rsid w:val="003F71BD"/>
    <w:rsid w:val="003F7E07"/>
    <w:rsid w:val="00402A56"/>
    <w:rsid w:val="004032CD"/>
    <w:rsid w:val="00405745"/>
    <w:rsid w:val="00406B35"/>
    <w:rsid w:val="00410DC8"/>
    <w:rsid w:val="00410ED9"/>
    <w:rsid w:val="00416A09"/>
    <w:rsid w:val="00416DCF"/>
    <w:rsid w:val="00416F59"/>
    <w:rsid w:val="00417828"/>
    <w:rsid w:val="004223C3"/>
    <w:rsid w:val="004239F2"/>
    <w:rsid w:val="00426E33"/>
    <w:rsid w:val="00431158"/>
    <w:rsid w:val="00432157"/>
    <w:rsid w:val="004375FA"/>
    <w:rsid w:val="0044562A"/>
    <w:rsid w:val="00445FF6"/>
    <w:rsid w:val="0044680D"/>
    <w:rsid w:val="00446E16"/>
    <w:rsid w:val="004509D0"/>
    <w:rsid w:val="004510C0"/>
    <w:rsid w:val="00452F68"/>
    <w:rsid w:val="00454FE4"/>
    <w:rsid w:val="004556B3"/>
    <w:rsid w:val="00461DDD"/>
    <w:rsid w:val="00462077"/>
    <w:rsid w:val="004628DC"/>
    <w:rsid w:val="00462C3F"/>
    <w:rsid w:val="00463750"/>
    <w:rsid w:val="004663E7"/>
    <w:rsid w:val="004702B8"/>
    <w:rsid w:val="004724A6"/>
    <w:rsid w:val="00481D8A"/>
    <w:rsid w:val="00481F61"/>
    <w:rsid w:val="004832DC"/>
    <w:rsid w:val="00485857"/>
    <w:rsid w:val="00490DC4"/>
    <w:rsid w:val="0049556E"/>
    <w:rsid w:val="00496D1D"/>
    <w:rsid w:val="004975B6"/>
    <w:rsid w:val="004A071A"/>
    <w:rsid w:val="004A13D6"/>
    <w:rsid w:val="004A572E"/>
    <w:rsid w:val="004A5EEC"/>
    <w:rsid w:val="004B0ED2"/>
    <w:rsid w:val="004B6611"/>
    <w:rsid w:val="004B70C4"/>
    <w:rsid w:val="004C0968"/>
    <w:rsid w:val="004C0B6E"/>
    <w:rsid w:val="004C369F"/>
    <w:rsid w:val="004C3C4F"/>
    <w:rsid w:val="004D2741"/>
    <w:rsid w:val="004D2AF1"/>
    <w:rsid w:val="004D57BE"/>
    <w:rsid w:val="004E04EA"/>
    <w:rsid w:val="004E1562"/>
    <w:rsid w:val="004E485E"/>
    <w:rsid w:val="004E4B15"/>
    <w:rsid w:val="004F49A4"/>
    <w:rsid w:val="004F4E9F"/>
    <w:rsid w:val="004F6C6F"/>
    <w:rsid w:val="004F6C83"/>
    <w:rsid w:val="004F7235"/>
    <w:rsid w:val="005100D1"/>
    <w:rsid w:val="00510F87"/>
    <w:rsid w:val="00511E10"/>
    <w:rsid w:val="00513B2F"/>
    <w:rsid w:val="005144FB"/>
    <w:rsid w:val="00522985"/>
    <w:rsid w:val="00523452"/>
    <w:rsid w:val="00525402"/>
    <w:rsid w:val="00526060"/>
    <w:rsid w:val="00530D3C"/>
    <w:rsid w:val="005329A2"/>
    <w:rsid w:val="00534EC2"/>
    <w:rsid w:val="00535F78"/>
    <w:rsid w:val="0053705B"/>
    <w:rsid w:val="0054282F"/>
    <w:rsid w:val="00543D1B"/>
    <w:rsid w:val="00544D9E"/>
    <w:rsid w:val="00546D46"/>
    <w:rsid w:val="00552C2E"/>
    <w:rsid w:val="00553729"/>
    <w:rsid w:val="0055544D"/>
    <w:rsid w:val="00573B81"/>
    <w:rsid w:val="005749AE"/>
    <w:rsid w:val="00575E81"/>
    <w:rsid w:val="00580FAD"/>
    <w:rsid w:val="00583487"/>
    <w:rsid w:val="00585A2F"/>
    <w:rsid w:val="0059350E"/>
    <w:rsid w:val="00597CD8"/>
    <w:rsid w:val="005A0B51"/>
    <w:rsid w:val="005A31C6"/>
    <w:rsid w:val="005A39D4"/>
    <w:rsid w:val="005B1986"/>
    <w:rsid w:val="005B1A8A"/>
    <w:rsid w:val="005B421A"/>
    <w:rsid w:val="005B591C"/>
    <w:rsid w:val="005B703D"/>
    <w:rsid w:val="005C34DD"/>
    <w:rsid w:val="005C382A"/>
    <w:rsid w:val="005C4B5F"/>
    <w:rsid w:val="005D101E"/>
    <w:rsid w:val="005D2290"/>
    <w:rsid w:val="005D55BA"/>
    <w:rsid w:val="005D5C41"/>
    <w:rsid w:val="005E1D87"/>
    <w:rsid w:val="005E2911"/>
    <w:rsid w:val="005E2FE0"/>
    <w:rsid w:val="005E44B3"/>
    <w:rsid w:val="005E5BE5"/>
    <w:rsid w:val="005E6329"/>
    <w:rsid w:val="005E6F26"/>
    <w:rsid w:val="005E731E"/>
    <w:rsid w:val="005F09AD"/>
    <w:rsid w:val="005F64AA"/>
    <w:rsid w:val="005F6724"/>
    <w:rsid w:val="005F725B"/>
    <w:rsid w:val="00600417"/>
    <w:rsid w:val="00600CE9"/>
    <w:rsid w:val="00602F63"/>
    <w:rsid w:val="00603508"/>
    <w:rsid w:val="00603E36"/>
    <w:rsid w:val="006123F3"/>
    <w:rsid w:val="00616E30"/>
    <w:rsid w:val="00624ABB"/>
    <w:rsid w:val="006269B7"/>
    <w:rsid w:val="00630698"/>
    <w:rsid w:val="00633AC5"/>
    <w:rsid w:val="0063684B"/>
    <w:rsid w:val="00641824"/>
    <w:rsid w:val="006420FD"/>
    <w:rsid w:val="0064311D"/>
    <w:rsid w:val="006450B3"/>
    <w:rsid w:val="00647892"/>
    <w:rsid w:val="0065098B"/>
    <w:rsid w:val="00650B14"/>
    <w:rsid w:val="00650D12"/>
    <w:rsid w:val="006523E8"/>
    <w:rsid w:val="00654727"/>
    <w:rsid w:val="0065632E"/>
    <w:rsid w:val="00657433"/>
    <w:rsid w:val="00670442"/>
    <w:rsid w:val="00671A96"/>
    <w:rsid w:val="0067251B"/>
    <w:rsid w:val="00672C07"/>
    <w:rsid w:val="00672C56"/>
    <w:rsid w:val="0067638D"/>
    <w:rsid w:val="00677480"/>
    <w:rsid w:val="0068432E"/>
    <w:rsid w:val="00685A9D"/>
    <w:rsid w:val="00686DBE"/>
    <w:rsid w:val="00687AAE"/>
    <w:rsid w:val="00692D9C"/>
    <w:rsid w:val="006931EE"/>
    <w:rsid w:val="0069354E"/>
    <w:rsid w:val="00694ACE"/>
    <w:rsid w:val="006A24B1"/>
    <w:rsid w:val="006A3012"/>
    <w:rsid w:val="006A779A"/>
    <w:rsid w:val="006B0516"/>
    <w:rsid w:val="006B4430"/>
    <w:rsid w:val="006C3433"/>
    <w:rsid w:val="006C7946"/>
    <w:rsid w:val="006D032F"/>
    <w:rsid w:val="006D0C64"/>
    <w:rsid w:val="006D12D1"/>
    <w:rsid w:val="006D5E59"/>
    <w:rsid w:val="006D7491"/>
    <w:rsid w:val="006E02DF"/>
    <w:rsid w:val="006E2F5C"/>
    <w:rsid w:val="006E4550"/>
    <w:rsid w:val="006E49B5"/>
    <w:rsid w:val="006E51BB"/>
    <w:rsid w:val="006E7F65"/>
    <w:rsid w:val="006F0B81"/>
    <w:rsid w:val="006F5C41"/>
    <w:rsid w:val="006F7A09"/>
    <w:rsid w:val="0070087F"/>
    <w:rsid w:val="007064BF"/>
    <w:rsid w:val="00706738"/>
    <w:rsid w:val="00710EDF"/>
    <w:rsid w:val="0071168E"/>
    <w:rsid w:val="007138EB"/>
    <w:rsid w:val="00713F81"/>
    <w:rsid w:val="00717C5D"/>
    <w:rsid w:val="00723E08"/>
    <w:rsid w:val="00731CB3"/>
    <w:rsid w:val="007326AC"/>
    <w:rsid w:val="0073312F"/>
    <w:rsid w:val="00752575"/>
    <w:rsid w:val="00752FC3"/>
    <w:rsid w:val="0075326B"/>
    <w:rsid w:val="00753325"/>
    <w:rsid w:val="00760F80"/>
    <w:rsid w:val="00762D49"/>
    <w:rsid w:val="007630D6"/>
    <w:rsid w:val="0077174A"/>
    <w:rsid w:val="0077202D"/>
    <w:rsid w:val="00776083"/>
    <w:rsid w:val="00776FCA"/>
    <w:rsid w:val="00777054"/>
    <w:rsid w:val="007770A8"/>
    <w:rsid w:val="00780768"/>
    <w:rsid w:val="00784645"/>
    <w:rsid w:val="00786506"/>
    <w:rsid w:val="007907B1"/>
    <w:rsid w:val="00794555"/>
    <w:rsid w:val="007967A3"/>
    <w:rsid w:val="007A1C79"/>
    <w:rsid w:val="007A4759"/>
    <w:rsid w:val="007A4B7E"/>
    <w:rsid w:val="007A4C5C"/>
    <w:rsid w:val="007A4E57"/>
    <w:rsid w:val="007A6FD1"/>
    <w:rsid w:val="007B028C"/>
    <w:rsid w:val="007B5C28"/>
    <w:rsid w:val="007C2994"/>
    <w:rsid w:val="007C41B9"/>
    <w:rsid w:val="007C6CD3"/>
    <w:rsid w:val="007D0385"/>
    <w:rsid w:val="007D3F5E"/>
    <w:rsid w:val="007D4E4F"/>
    <w:rsid w:val="007E7357"/>
    <w:rsid w:val="007E7513"/>
    <w:rsid w:val="007F042E"/>
    <w:rsid w:val="007F2007"/>
    <w:rsid w:val="007F564D"/>
    <w:rsid w:val="007F6E20"/>
    <w:rsid w:val="00801016"/>
    <w:rsid w:val="00801DBC"/>
    <w:rsid w:val="00802BFB"/>
    <w:rsid w:val="00802F26"/>
    <w:rsid w:val="00805CEC"/>
    <w:rsid w:val="008102D8"/>
    <w:rsid w:val="008123CE"/>
    <w:rsid w:val="00812B2C"/>
    <w:rsid w:val="00812FDA"/>
    <w:rsid w:val="00816219"/>
    <w:rsid w:val="00817D21"/>
    <w:rsid w:val="00821455"/>
    <w:rsid w:val="00822D47"/>
    <w:rsid w:val="00825C20"/>
    <w:rsid w:val="008263B8"/>
    <w:rsid w:val="00830AE3"/>
    <w:rsid w:val="0083267F"/>
    <w:rsid w:val="00833B7D"/>
    <w:rsid w:val="008346A8"/>
    <w:rsid w:val="0083494D"/>
    <w:rsid w:val="00835248"/>
    <w:rsid w:val="00842800"/>
    <w:rsid w:val="008435FA"/>
    <w:rsid w:val="00856981"/>
    <w:rsid w:val="00861987"/>
    <w:rsid w:val="00862F57"/>
    <w:rsid w:val="00871173"/>
    <w:rsid w:val="00871FB2"/>
    <w:rsid w:val="00873F35"/>
    <w:rsid w:val="008776F2"/>
    <w:rsid w:val="00881C56"/>
    <w:rsid w:val="00881F90"/>
    <w:rsid w:val="00882928"/>
    <w:rsid w:val="00885B81"/>
    <w:rsid w:val="00891CF9"/>
    <w:rsid w:val="00893A18"/>
    <w:rsid w:val="00893D5D"/>
    <w:rsid w:val="008943B5"/>
    <w:rsid w:val="008948AE"/>
    <w:rsid w:val="00897D01"/>
    <w:rsid w:val="008A0ADD"/>
    <w:rsid w:val="008A1364"/>
    <w:rsid w:val="008A2BF0"/>
    <w:rsid w:val="008A4280"/>
    <w:rsid w:val="008A4942"/>
    <w:rsid w:val="008B2123"/>
    <w:rsid w:val="008B4467"/>
    <w:rsid w:val="008B6DD6"/>
    <w:rsid w:val="008C0C95"/>
    <w:rsid w:val="008C216A"/>
    <w:rsid w:val="008C7D80"/>
    <w:rsid w:val="008E1F47"/>
    <w:rsid w:val="008F235C"/>
    <w:rsid w:val="008F3274"/>
    <w:rsid w:val="008F56F2"/>
    <w:rsid w:val="008F74CB"/>
    <w:rsid w:val="009020D9"/>
    <w:rsid w:val="009043CB"/>
    <w:rsid w:val="009062A3"/>
    <w:rsid w:val="00913301"/>
    <w:rsid w:val="00913342"/>
    <w:rsid w:val="009168D3"/>
    <w:rsid w:val="00921358"/>
    <w:rsid w:val="00921913"/>
    <w:rsid w:val="0092203A"/>
    <w:rsid w:val="00922178"/>
    <w:rsid w:val="0093614E"/>
    <w:rsid w:val="00943DCC"/>
    <w:rsid w:val="00947E7D"/>
    <w:rsid w:val="009554D2"/>
    <w:rsid w:val="009562CC"/>
    <w:rsid w:val="00962134"/>
    <w:rsid w:val="00965B5D"/>
    <w:rsid w:val="00971A7F"/>
    <w:rsid w:val="0097233A"/>
    <w:rsid w:val="0097558E"/>
    <w:rsid w:val="009777A9"/>
    <w:rsid w:val="00977DD7"/>
    <w:rsid w:val="0098362F"/>
    <w:rsid w:val="00986A71"/>
    <w:rsid w:val="00986AA8"/>
    <w:rsid w:val="00986D07"/>
    <w:rsid w:val="00987103"/>
    <w:rsid w:val="00993C00"/>
    <w:rsid w:val="009942AC"/>
    <w:rsid w:val="00995FEA"/>
    <w:rsid w:val="009A004C"/>
    <w:rsid w:val="009A1D2C"/>
    <w:rsid w:val="009A544E"/>
    <w:rsid w:val="009A7AB2"/>
    <w:rsid w:val="009A7CC9"/>
    <w:rsid w:val="009B02B9"/>
    <w:rsid w:val="009B0B98"/>
    <w:rsid w:val="009C1702"/>
    <w:rsid w:val="009C49CD"/>
    <w:rsid w:val="009C4D0D"/>
    <w:rsid w:val="009C4D4A"/>
    <w:rsid w:val="009C6DAF"/>
    <w:rsid w:val="009E1656"/>
    <w:rsid w:val="009E27A3"/>
    <w:rsid w:val="009F1577"/>
    <w:rsid w:val="009F2EB0"/>
    <w:rsid w:val="009F4020"/>
    <w:rsid w:val="00A0560C"/>
    <w:rsid w:val="00A07F93"/>
    <w:rsid w:val="00A11E3F"/>
    <w:rsid w:val="00A16E9B"/>
    <w:rsid w:val="00A1798F"/>
    <w:rsid w:val="00A208FC"/>
    <w:rsid w:val="00A21B57"/>
    <w:rsid w:val="00A21D66"/>
    <w:rsid w:val="00A250E4"/>
    <w:rsid w:val="00A31560"/>
    <w:rsid w:val="00A31FBA"/>
    <w:rsid w:val="00A35A75"/>
    <w:rsid w:val="00A40AFB"/>
    <w:rsid w:val="00A41257"/>
    <w:rsid w:val="00A44ECF"/>
    <w:rsid w:val="00A55FB5"/>
    <w:rsid w:val="00A5616B"/>
    <w:rsid w:val="00A57E39"/>
    <w:rsid w:val="00A60E37"/>
    <w:rsid w:val="00A60F30"/>
    <w:rsid w:val="00A716AA"/>
    <w:rsid w:val="00A71A97"/>
    <w:rsid w:val="00A724FE"/>
    <w:rsid w:val="00A7508D"/>
    <w:rsid w:val="00A75567"/>
    <w:rsid w:val="00A838A8"/>
    <w:rsid w:val="00A848B0"/>
    <w:rsid w:val="00A863DB"/>
    <w:rsid w:val="00A866D0"/>
    <w:rsid w:val="00A92CAA"/>
    <w:rsid w:val="00A94F4D"/>
    <w:rsid w:val="00A96E2C"/>
    <w:rsid w:val="00AA0769"/>
    <w:rsid w:val="00AA6B67"/>
    <w:rsid w:val="00AB0C57"/>
    <w:rsid w:val="00AB1539"/>
    <w:rsid w:val="00AB3BFD"/>
    <w:rsid w:val="00AC544B"/>
    <w:rsid w:val="00AC5D3B"/>
    <w:rsid w:val="00AD342E"/>
    <w:rsid w:val="00AD3A62"/>
    <w:rsid w:val="00AD4CFF"/>
    <w:rsid w:val="00AD65B4"/>
    <w:rsid w:val="00AE4980"/>
    <w:rsid w:val="00AE5C66"/>
    <w:rsid w:val="00AE5CC3"/>
    <w:rsid w:val="00AF2573"/>
    <w:rsid w:val="00AF7797"/>
    <w:rsid w:val="00B0020C"/>
    <w:rsid w:val="00B002E9"/>
    <w:rsid w:val="00B00C89"/>
    <w:rsid w:val="00B0164B"/>
    <w:rsid w:val="00B04A07"/>
    <w:rsid w:val="00B10FC8"/>
    <w:rsid w:val="00B14F49"/>
    <w:rsid w:val="00B24074"/>
    <w:rsid w:val="00B24B77"/>
    <w:rsid w:val="00B3045F"/>
    <w:rsid w:val="00B30E08"/>
    <w:rsid w:val="00B34FAC"/>
    <w:rsid w:val="00B35C8A"/>
    <w:rsid w:val="00B37566"/>
    <w:rsid w:val="00B37C1D"/>
    <w:rsid w:val="00B4196A"/>
    <w:rsid w:val="00B456E6"/>
    <w:rsid w:val="00B47BD9"/>
    <w:rsid w:val="00B50AE0"/>
    <w:rsid w:val="00B53FB3"/>
    <w:rsid w:val="00B55174"/>
    <w:rsid w:val="00B555C2"/>
    <w:rsid w:val="00B60405"/>
    <w:rsid w:val="00B60997"/>
    <w:rsid w:val="00B62588"/>
    <w:rsid w:val="00B70977"/>
    <w:rsid w:val="00B709C5"/>
    <w:rsid w:val="00B81694"/>
    <w:rsid w:val="00B87BE9"/>
    <w:rsid w:val="00B917DA"/>
    <w:rsid w:val="00B91D61"/>
    <w:rsid w:val="00B91EDC"/>
    <w:rsid w:val="00B97239"/>
    <w:rsid w:val="00BA2597"/>
    <w:rsid w:val="00BA3F78"/>
    <w:rsid w:val="00BA5649"/>
    <w:rsid w:val="00BB261F"/>
    <w:rsid w:val="00BC01B9"/>
    <w:rsid w:val="00BC0448"/>
    <w:rsid w:val="00BC3B74"/>
    <w:rsid w:val="00BC3D87"/>
    <w:rsid w:val="00BC3F3E"/>
    <w:rsid w:val="00BD15E1"/>
    <w:rsid w:val="00BD30F1"/>
    <w:rsid w:val="00BD3922"/>
    <w:rsid w:val="00BD398B"/>
    <w:rsid w:val="00BD7CEF"/>
    <w:rsid w:val="00BE3350"/>
    <w:rsid w:val="00BE3961"/>
    <w:rsid w:val="00BE55A4"/>
    <w:rsid w:val="00C0112F"/>
    <w:rsid w:val="00C05822"/>
    <w:rsid w:val="00C06C1C"/>
    <w:rsid w:val="00C0768D"/>
    <w:rsid w:val="00C077DE"/>
    <w:rsid w:val="00C10319"/>
    <w:rsid w:val="00C10C29"/>
    <w:rsid w:val="00C12B10"/>
    <w:rsid w:val="00C179F2"/>
    <w:rsid w:val="00C21DA7"/>
    <w:rsid w:val="00C228F2"/>
    <w:rsid w:val="00C22B36"/>
    <w:rsid w:val="00C24B89"/>
    <w:rsid w:val="00C25A9E"/>
    <w:rsid w:val="00C262EF"/>
    <w:rsid w:val="00C2770C"/>
    <w:rsid w:val="00C3034E"/>
    <w:rsid w:val="00C30676"/>
    <w:rsid w:val="00C30C45"/>
    <w:rsid w:val="00C31236"/>
    <w:rsid w:val="00C3215A"/>
    <w:rsid w:val="00C33F70"/>
    <w:rsid w:val="00C35F77"/>
    <w:rsid w:val="00C43323"/>
    <w:rsid w:val="00C44E63"/>
    <w:rsid w:val="00C51AA9"/>
    <w:rsid w:val="00C5591A"/>
    <w:rsid w:val="00C56DAD"/>
    <w:rsid w:val="00C611C7"/>
    <w:rsid w:val="00C66124"/>
    <w:rsid w:val="00C702E3"/>
    <w:rsid w:val="00C721C2"/>
    <w:rsid w:val="00C73712"/>
    <w:rsid w:val="00C779C9"/>
    <w:rsid w:val="00C811D6"/>
    <w:rsid w:val="00C83CFB"/>
    <w:rsid w:val="00C850C7"/>
    <w:rsid w:val="00C87630"/>
    <w:rsid w:val="00C90ED5"/>
    <w:rsid w:val="00CA17ED"/>
    <w:rsid w:val="00CA2FCB"/>
    <w:rsid w:val="00CA42C9"/>
    <w:rsid w:val="00CA48AB"/>
    <w:rsid w:val="00CA48E4"/>
    <w:rsid w:val="00CA6098"/>
    <w:rsid w:val="00CA6405"/>
    <w:rsid w:val="00CB0594"/>
    <w:rsid w:val="00CB2189"/>
    <w:rsid w:val="00CB2877"/>
    <w:rsid w:val="00CB619A"/>
    <w:rsid w:val="00CB7D32"/>
    <w:rsid w:val="00CC336D"/>
    <w:rsid w:val="00CC45BD"/>
    <w:rsid w:val="00CC5BBA"/>
    <w:rsid w:val="00CD04DA"/>
    <w:rsid w:val="00CD6A1E"/>
    <w:rsid w:val="00D01E24"/>
    <w:rsid w:val="00D02F67"/>
    <w:rsid w:val="00D03FE9"/>
    <w:rsid w:val="00D05A89"/>
    <w:rsid w:val="00D11A10"/>
    <w:rsid w:val="00D1300D"/>
    <w:rsid w:val="00D13B21"/>
    <w:rsid w:val="00D15036"/>
    <w:rsid w:val="00D158F4"/>
    <w:rsid w:val="00D312F6"/>
    <w:rsid w:val="00D3180C"/>
    <w:rsid w:val="00D32E42"/>
    <w:rsid w:val="00D3566A"/>
    <w:rsid w:val="00D41877"/>
    <w:rsid w:val="00D4296B"/>
    <w:rsid w:val="00D44214"/>
    <w:rsid w:val="00D45496"/>
    <w:rsid w:val="00D45CE4"/>
    <w:rsid w:val="00D47456"/>
    <w:rsid w:val="00D50F72"/>
    <w:rsid w:val="00D52F4D"/>
    <w:rsid w:val="00D60046"/>
    <w:rsid w:val="00D61C3E"/>
    <w:rsid w:val="00D63077"/>
    <w:rsid w:val="00D63904"/>
    <w:rsid w:val="00D64A2B"/>
    <w:rsid w:val="00D64C96"/>
    <w:rsid w:val="00D64CEE"/>
    <w:rsid w:val="00D64FF0"/>
    <w:rsid w:val="00D7037F"/>
    <w:rsid w:val="00D71099"/>
    <w:rsid w:val="00D72621"/>
    <w:rsid w:val="00D72C69"/>
    <w:rsid w:val="00D74BEE"/>
    <w:rsid w:val="00D76369"/>
    <w:rsid w:val="00D763C5"/>
    <w:rsid w:val="00D85868"/>
    <w:rsid w:val="00D93C89"/>
    <w:rsid w:val="00DA11FA"/>
    <w:rsid w:val="00DA22F6"/>
    <w:rsid w:val="00DA3805"/>
    <w:rsid w:val="00DA5A21"/>
    <w:rsid w:val="00DA6293"/>
    <w:rsid w:val="00DB06B5"/>
    <w:rsid w:val="00DC6C8E"/>
    <w:rsid w:val="00DD0833"/>
    <w:rsid w:val="00DD34D1"/>
    <w:rsid w:val="00DD5BD9"/>
    <w:rsid w:val="00DD69ED"/>
    <w:rsid w:val="00DE1B30"/>
    <w:rsid w:val="00DE41AB"/>
    <w:rsid w:val="00DE578B"/>
    <w:rsid w:val="00DE7EFA"/>
    <w:rsid w:val="00DF0306"/>
    <w:rsid w:val="00DF0E6C"/>
    <w:rsid w:val="00DF104F"/>
    <w:rsid w:val="00DF1FDE"/>
    <w:rsid w:val="00DF34BF"/>
    <w:rsid w:val="00DF4E7A"/>
    <w:rsid w:val="00DF5876"/>
    <w:rsid w:val="00DF66CB"/>
    <w:rsid w:val="00DF7BAD"/>
    <w:rsid w:val="00E03224"/>
    <w:rsid w:val="00E03D8C"/>
    <w:rsid w:val="00E05818"/>
    <w:rsid w:val="00E06BAD"/>
    <w:rsid w:val="00E14201"/>
    <w:rsid w:val="00E15B48"/>
    <w:rsid w:val="00E201CD"/>
    <w:rsid w:val="00E20311"/>
    <w:rsid w:val="00E33C30"/>
    <w:rsid w:val="00E36DC6"/>
    <w:rsid w:val="00E37779"/>
    <w:rsid w:val="00E431B2"/>
    <w:rsid w:val="00E452D3"/>
    <w:rsid w:val="00E535ED"/>
    <w:rsid w:val="00E5621E"/>
    <w:rsid w:val="00E61506"/>
    <w:rsid w:val="00E62464"/>
    <w:rsid w:val="00E62517"/>
    <w:rsid w:val="00E6571E"/>
    <w:rsid w:val="00E65DB7"/>
    <w:rsid w:val="00E66B76"/>
    <w:rsid w:val="00E67A57"/>
    <w:rsid w:val="00E67DB9"/>
    <w:rsid w:val="00E713D8"/>
    <w:rsid w:val="00E75562"/>
    <w:rsid w:val="00E81991"/>
    <w:rsid w:val="00E81B85"/>
    <w:rsid w:val="00E84FD8"/>
    <w:rsid w:val="00E916BB"/>
    <w:rsid w:val="00EA2C8F"/>
    <w:rsid w:val="00EA3D33"/>
    <w:rsid w:val="00EB02E4"/>
    <w:rsid w:val="00EB1209"/>
    <w:rsid w:val="00EB368E"/>
    <w:rsid w:val="00EB551C"/>
    <w:rsid w:val="00EC2EF4"/>
    <w:rsid w:val="00ED1749"/>
    <w:rsid w:val="00ED5114"/>
    <w:rsid w:val="00EE28FB"/>
    <w:rsid w:val="00EE6F0E"/>
    <w:rsid w:val="00EE73CE"/>
    <w:rsid w:val="00EF2D17"/>
    <w:rsid w:val="00F02063"/>
    <w:rsid w:val="00F0213D"/>
    <w:rsid w:val="00F05DC2"/>
    <w:rsid w:val="00F06248"/>
    <w:rsid w:val="00F104DF"/>
    <w:rsid w:val="00F127CC"/>
    <w:rsid w:val="00F130F2"/>
    <w:rsid w:val="00F17DB5"/>
    <w:rsid w:val="00F21A2F"/>
    <w:rsid w:val="00F267E1"/>
    <w:rsid w:val="00F31304"/>
    <w:rsid w:val="00F31C4A"/>
    <w:rsid w:val="00F40240"/>
    <w:rsid w:val="00F4087A"/>
    <w:rsid w:val="00F42417"/>
    <w:rsid w:val="00F435DE"/>
    <w:rsid w:val="00F43DDC"/>
    <w:rsid w:val="00F514BF"/>
    <w:rsid w:val="00F518E6"/>
    <w:rsid w:val="00F541B6"/>
    <w:rsid w:val="00F56093"/>
    <w:rsid w:val="00F60AB1"/>
    <w:rsid w:val="00F61EF8"/>
    <w:rsid w:val="00F61FE3"/>
    <w:rsid w:val="00F667DB"/>
    <w:rsid w:val="00F723BE"/>
    <w:rsid w:val="00F73D8D"/>
    <w:rsid w:val="00F746EA"/>
    <w:rsid w:val="00F77AAD"/>
    <w:rsid w:val="00F81555"/>
    <w:rsid w:val="00F82AF2"/>
    <w:rsid w:val="00F82BD9"/>
    <w:rsid w:val="00F8685D"/>
    <w:rsid w:val="00F877CD"/>
    <w:rsid w:val="00F921DF"/>
    <w:rsid w:val="00F93149"/>
    <w:rsid w:val="00F9355F"/>
    <w:rsid w:val="00FA29C4"/>
    <w:rsid w:val="00FA4E37"/>
    <w:rsid w:val="00FA6106"/>
    <w:rsid w:val="00FB18C8"/>
    <w:rsid w:val="00FB1E86"/>
    <w:rsid w:val="00FB224E"/>
    <w:rsid w:val="00FB3219"/>
    <w:rsid w:val="00FB3450"/>
    <w:rsid w:val="00FB7067"/>
    <w:rsid w:val="00FC016D"/>
    <w:rsid w:val="00FC0408"/>
    <w:rsid w:val="00FC6CE8"/>
    <w:rsid w:val="00FC780C"/>
    <w:rsid w:val="00FC7B68"/>
    <w:rsid w:val="00FD75EB"/>
    <w:rsid w:val="00FE2209"/>
    <w:rsid w:val="00FE2DFC"/>
    <w:rsid w:val="00FE55C7"/>
    <w:rsid w:val="00FE56C4"/>
    <w:rsid w:val="00FE7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Line Callout 1 83"/>
        <o:r id="V:Rule2" type="callout" idref="#Line Callout 1 84"/>
        <o:r id="V:Rule3" type="callout" idref="#Line Callout 1 85"/>
        <o:r id="V:Rule4" type="callout" idref="#Line Callout 1 86"/>
        <o:r id="V:Rule5" type="callout" idref="#Line Callout 1 87"/>
        <o:r id="V:Rule6" type="callout" idref="#Line Callout 1 88"/>
        <o:r id="V:Rule7" type="callout" idref="#Line Callout 1 89"/>
        <o:r id="V:Rule8" type="callout" idref="#Line Callout 1 91"/>
        <o:r id="V:Rule9" type="callout" idref="#Line Callout 1 92"/>
        <o:r id="V:Rule10" type="callout" idref="#Line Callout 1 93"/>
        <o:r id="V:Rule11" type="callout" idref="#Line Callout 1 94"/>
        <o:r id="V:Rule12" type="callout" idref="#Line Callout 1 95"/>
        <o:r id="V:Rule13" type="callout" idref="#Line Callout 1 96"/>
        <o:r id="V:Rule14" type="callout" idref="#Line Callout 1 97"/>
        <o:r id="V:Rule15" type="callout" idref="#Line Callout 1 98"/>
        <o:r id="V:Rule16" type="callout" idref="#Line Callout 1 99"/>
        <o:r id="V:Rule17" type="connector" idref="#Straight Arrow Connector 106"/>
        <o:r id="V:Rule18" type="connector" idref="#Elbow Connector 74"/>
        <o:r id="V:Rule19" type="connector" idref="#Straight Arrow Connector 107"/>
        <o:r id="V:Rule20" type="connector" idref="#Straight Arrow Connector 61"/>
        <o:r id="V:Rule21" type="connector" idref="#Straight Arrow Connector 30"/>
        <o:r id="V:Rule22" type="connector" idref="#Straight Arrow Connector 105"/>
        <o:r id="V:Rule23" type="connector" idref="#Straight Arrow Connector 108"/>
        <o:r id="V:Rule24" type="connector" idref="#Elbow Connector 71"/>
        <o:r id="V:Rule25" type="connector" idref="#Elbow Connector 76"/>
        <o:r id="V:Rule26" type="connector" idref="#Elbow Connector 73"/>
      </o:rules>
    </o:shapelayout>
  </w:shapeDefaults>
  <w:decimalSymbol w:val="."/>
  <w:listSeparator w:val=","/>
  <w15:docId w15:val="{2775DC5A-01C8-4B3F-BDB3-DEC676581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theme="minorBidi"/>
        <w:sz w:val="22"/>
        <w:szCs w:val="22"/>
        <w:lang w:val="en-US" w:eastAsia="en-US" w:bidi="ar-SA"/>
      </w:rPr>
    </w:rPrDefault>
    <w:pPrDefault>
      <w:pPr>
        <w:spacing w:after="120"/>
      </w:pPr>
    </w:pPrDefault>
  </w:docDefaults>
  <w:latentStyles w:defLockedState="0" w:defUIPriority="99" w:defSemiHidden="0" w:defUnhideWhenUsed="0" w:defQFormat="0" w:count="374">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3"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lsdException w:name="Emphasis" w:uiPriority="1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19"/>
    <w:lsdException w:name="Intense Quote" w:uiPriority="1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emiHidden/>
    <w:qFormat/>
    <w:rsid w:val="00237F03"/>
  </w:style>
  <w:style w:type="paragraph" w:styleId="Heading1">
    <w:name w:val="heading 1"/>
    <w:basedOn w:val="Normal"/>
    <w:next w:val="Normal"/>
    <w:link w:val="Heading1Char"/>
    <w:uiPriority w:val="1"/>
    <w:qFormat/>
    <w:rsid w:val="00D32E42"/>
    <w:pPr>
      <w:keepNext/>
      <w:keepLines/>
      <w:numPr>
        <w:numId w:val="15"/>
      </w:numPr>
      <w:spacing w:before="360"/>
      <w:outlineLvl w:val="0"/>
    </w:pPr>
    <w:rPr>
      <w:rFonts w:eastAsia="Times New Roman"/>
      <w:b/>
      <w:bCs/>
      <w:color w:val="000000" w:themeColor="text1"/>
      <w:sz w:val="36"/>
      <w:szCs w:val="36"/>
    </w:rPr>
  </w:style>
  <w:style w:type="paragraph" w:styleId="Heading2">
    <w:name w:val="heading 2"/>
    <w:basedOn w:val="Normal"/>
    <w:next w:val="Normal"/>
    <w:link w:val="Heading2Char"/>
    <w:uiPriority w:val="1"/>
    <w:qFormat/>
    <w:rsid w:val="00F73D8D"/>
    <w:pPr>
      <w:keepNext/>
      <w:keepLines/>
      <w:numPr>
        <w:ilvl w:val="1"/>
        <w:numId w:val="15"/>
      </w:numPr>
      <w:spacing w:before="240"/>
      <w:ind w:left="720" w:hanging="720"/>
      <w:outlineLvl w:val="1"/>
    </w:pPr>
    <w:rPr>
      <w:rFonts w:eastAsiaTheme="majorEastAsia"/>
      <w:b/>
      <w:bCs/>
      <w:color w:val="000000" w:themeColor="text1"/>
      <w:sz w:val="32"/>
      <w:szCs w:val="28"/>
    </w:rPr>
  </w:style>
  <w:style w:type="paragraph" w:styleId="Heading3">
    <w:name w:val="heading 3"/>
    <w:basedOn w:val="Normal"/>
    <w:next w:val="Normal"/>
    <w:link w:val="Heading3Char"/>
    <w:uiPriority w:val="1"/>
    <w:qFormat/>
    <w:rsid w:val="001B1E24"/>
    <w:pPr>
      <w:keepNext/>
      <w:keepLines/>
      <w:numPr>
        <w:ilvl w:val="2"/>
        <w:numId w:val="15"/>
      </w:numPr>
      <w:spacing w:before="200"/>
      <w:ind w:left="720"/>
      <w:outlineLvl w:val="2"/>
    </w:pPr>
    <w:rPr>
      <w:rFonts w:eastAsiaTheme="majorEastAsia"/>
      <w:b/>
      <w:bCs/>
      <w:color w:val="000000" w:themeColor="text1"/>
      <w:sz w:val="28"/>
      <w:szCs w:val="24"/>
    </w:rPr>
  </w:style>
  <w:style w:type="paragraph" w:styleId="Heading4">
    <w:name w:val="heading 4"/>
    <w:basedOn w:val="Normal"/>
    <w:next w:val="Normal"/>
    <w:link w:val="Heading4Char"/>
    <w:uiPriority w:val="1"/>
    <w:qFormat/>
    <w:rsid w:val="00A0560C"/>
    <w:pPr>
      <w:keepNext/>
      <w:keepLines/>
      <w:numPr>
        <w:ilvl w:val="3"/>
        <w:numId w:val="15"/>
      </w:numPr>
      <w:spacing w:before="200" w:after="240"/>
      <w:ind w:left="864"/>
      <w:outlineLvl w:val="3"/>
    </w:pPr>
    <w:rPr>
      <w:rFonts w:eastAsiaTheme="majorEastAsia"/>
      <w:b/>
      <w:bCs/>
      <w:iCs/>
      <w:color w:val="000000" w:themeColor="text1"/>
      <w:sz w:val="24"/>
    </w:rPr>
  </w:style>
  <w:style w:type="paragraph" w:styleId="Heading5">
    <w:name w:val="heading 5"/>
    <w:basedOn w:val="Normal"/>
    <w:next w:val="Normal"/>
    <w:link w:val="Heading5Char"/>
    <w:uiPriority w:val="3"/>
    <w:rsid w:val="00D32E42"/>
    <w:pPr>
      <w:keepNext/>
      <w:keepLines/>
      <w:numPr>
        <w:ilvl w:val="4"/>
        <w:numId w:val="15"/>
      </w:numPr>
      <w:spacing w:before="200"/>
      <w:outlineLvl w:val="4"/>
    </w:pPr>
    <w:rPr>
      <w:rFonts w:eastAsiaTheme="majorEastAsia"/>
      <w:b/>
      <w:i/>
      <w:sz w:val="24"/>
      <w:szCs w:val="24"/>
    </w:rPr>
  </w:style>
  <w:style w:type="paragraph" w:styleId="Heading6">
    <w:name w:val="heading 6"/>
    <w:next w:val="Normal"/>
    <w:link w:val="Heading6Char"/>
    <w:uiPriority w:val="9"/>
    <w:qFormat/>
    <w:rsid w:val="00BC3F3E"/>
    <w:pPr>
      <w:keepNext/>
      <w:keepLines/>
      <w:pageBreakBefore/>
      <w:numPr>
        <w:numId w:val="16"/>
      </w:numPr>
      <w:spacing w:before="200" w:after="0"/>
      <w:outlineLvl w:val="5"/>
    </w:pPr>
    <w:rPr>
      <w:rFonts w:eastAsia="Times New Roman"/>
      <w:b/>
      <w:bCs/>
      <w:color w:val="000000" w:themeColor="text1"/>
      <w:sz w:val="36"/>
      <w:szCs w:val="36"/>
    </w:rPr>
  </w:style>
  <w:style w:type="paragraph" w:styleId="Heading7">
    <w:name w:val="heading 7"/>
    <w:basedOn w:val="Normal"/>
    <w:next w:val="Normal"/>
    <w:link w:val="Heading7Char"/>
    <w:uiPriority w:val="9"/>
    <w:qFormat/>
    <w:rsid w:val="004223C3"/>
    <w:pPr>
      <w:keepNext/>
      <w:keepLines/>
      <w:numPr>
        <w:ilvl w:val="1"/>
        <w:numId w:val="16"/>
      </w:numPr>
      <w:spacing w:before="240"/>
      <w:outlineLvl w:val="6"/>
    </w:pPr>
    <w:rPr>
      <w:rFonts w:asciiTheme="majorHAnsi" w:eastAsiaTheme="majorEastAsia" w:hAnsiTheme="majorHAnsi" w:cstheme="majorBidi"/>
      <w:b/>
      <w:iCs/>
      <w:sz w:val="32"/>
      <w:szCs w:val="32"/>
    </w:rPr>
  </w:style>
  <w:style w:type="paragraph" w:styleId="Heading8">
    <w:name w:val="heading 8"/>
    <w:basedOn w:val="Normal"/>
    <w:next w:val="Normal"/>
    <w:link w:val="Heading8Char"/>
    <w:uiPriority w:val="9"/>
    <w:qFormat/>
    <w:rsid w:val="00256716"/>
    <w:pPr>
      <w:keepNext/>
      <w:keepLines/>
      <w:numPr>
        <w:ilvl w:val="2"/>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qFormat/>
    <w:rsid w:val="00256716"/>
    <w:pPr>
      <w:keepNext/>
      <w:keepLines/>
      <w:numPr>
        <w:ilvl w:val="3"/>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256716"/>
    <w:pPr>
      <w:widowControl w:val="0"/>
      <w:tabs>
        <w:tab w:val="right" w:pos="10080"/>
      </w:tabs>
      <w:autoSpaceDE w:val="0"/>
      <w:autoSpaceDN w:val="0"/>
      <w:adjustRightInd w:val="0"/>
      <w:spacing w:after="0" w:line="280" w:lineRule="atLeast"/>
    </w:pPr>
    <w:rPr>
      <w:rFonts w:eastAsia="Times New Roman"/>
      <w:color w:val="000000"/>
      <w:sz w:val="24"/>
      <w:szCs w:val="24"/>
    </w:rPr>
  </w:style>
  <w:style w:type="character" w:customStyle="1" w:styleId="HeaderChar">
    <w:name w:val="Header Char"/>
    <w:basedOn w:val="DefaultParagraphFont"/>
    <w:link w:val="Header"/>
    <w:semiHidden/>
    <w:rsid w:val="00AD3A62"/>
    <w:rPr>
      <w:rFonts w:ascii="Arial" w:eastAsia="Times New Roman" w:hAnsi="Arial" w:cs="Arial"/>
      <w:color w:val="000000"/>
      <w:sz w:val="24"/>
      <w:szCs w:val="24"/>
    </w:rPr>
  </w:style>
  <w:style w:type="paragraph" w:styleId="Footer">
    <w:name w:val="footer"/>
    <w:basedOn w:val="Normal"/>
    <w:link w:val="FooterChar"/>
    <w:uiPriority w:val="99"/>
    <w:semiHidden/>
    <w:rsid w:val="00416F59"/>
    <w:pPr>
      <w:pBdr>
        <w:bottom w:val="single" w:sz="4" w:space="1" w:color="auto"/>
      </w:pBdr>
      <w:suppressAutoHyphens/>
      <w:spacing w:after="0"/>
      <w:ind w:right="3600"/>
    </w:pPr>
    <w:rPr>
      <w:rFonts w:ascii="Helvetica" w:eastAsia="Times New Roman" w:hAnsi="Helvetica" w:cs="Times New Roman"/>
      <w:sz w:val="18"/>
      <w:szCs w:val="20"/>
    </w:rPr>
  </w:style>
  <w:style w:type="character" w:customStyle="1" w:styleId="FooterChar">
    <w:name w:val="Footer Char"/>
    <w:basedOn w:val="DefaultParagraphFont"/>
    <w:link w:val="Footer"/>
    <w:uiPriority w:val="99"/>
    <w:semiHidden/>
    <w:rsid w:val="009B0B98"/>
    <w:rPr>
      <w:rFonts w:ascii="Helvetica" w:eastAsia="Times New Roman" w:hAnsi="Helvetica" w:cs="Times New Roman"/>
      <w:sz w:val="18"/>
      <w:szCs w:val="20"/>
    </w:rPr>
  </w:style>
  <w:style w:type="paragraph" w:customStyle="1" w:styleId="DocOrderInfo">
    <w:name w:val="Doc_OrderInfo"/>
    <w:semiHidden/>
    <w:rsid w:val="00256716"/>
    <w:pPr>
      <w:widowControl w:val="0"/>
      <w:tabs>
        <w:tab w:val="right" w:pos="9810"/>
      </w:tabs>
      <w:autoSpaceDE w:val="0"/>
      <w:autoSpaceDN w:val="0"/>
      <w:adjustRightInd w:val="0"/>
      <w:spacing w:after="0" w:line="280" w:lineRule="atLeast"/>
    </w:pPr>
    <w:rPr>
      <w:rFonts w:ascii="Helvetica" w:eastAsia="Times New Roman" w:hAnsi="Helvetica" w:cs="Helvetica"/>
      <w:color w:val="000000"/>
      <w:sz w:val="24"/>
      <w:szCs w:val="24"/>
    </w:rPr>
  </w:style>
  <w:style w:type="character" w:customStyle="1" w:styleId="Bold">
    <w:name w:val="Bold"/>
    <w:rsid w:val="00256716"/>
    <w:rPr>
      <w:b/>
      <w:bCs/>
    </w:rPr>
  </w:style>
  <w:style w:type="table" w:customStyle="1" w:styleId="Freescale2">
    <w:name w:val="Freescale2"/>
    <w:basedOn w:val="TableNormal"/>
    <w:uiPriority w:val="99"/>
    <w:rsid w:val="00A94F4D"/>
    <w:pPr>
      <w:keepLines/>
      <w:spacing w:before="20" w:after="20"/>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cantSplit/>
    </w:trPr>
    <w:tblStylePr w:type="firstRow">
      <w:pPr>
        <w:wordWrap/>
        <w:spacing w:beforeLines="0" w:beforeAutospacing="0" w:afterLines="0" w:afterAutospacing="0"/>
        <w:jc w:val="center"/>
      </w:pPr>
      <w:rPr>
        <w:b/>
      </w:rPr>
    </w:tblStylePr>
    <w:tblStylePr w:type="lastRow">
      <w:tblPr/>
      <w:tcPr>
        <w:shd w:val="clear" w:color="auto" w:fill="D9D9D9" w:themeFill="background1" w:themeFillShade="D9"/>
      </w:tcPr>
    </w:tblStylePr>
  </w:style>
  <w:style w:type="character" w:customStyle="1" w:styleId="Heading1Char">
    <w:name w:val="Heading 1 Char"/>
    <w:basedOn w:val="DefaultParagraphFont"/>
    <w:link w:val="Heading1"/>
    <w:uiPriority w:val="1"/>
    <w:rsid w:val="009B0B98"/>
    <w:rPr>
      <w:rFonts w:eastAsia="Times New Roman"/>
      <w:b/>
      <w:bCs/>
      <w:color w:val="000000" w:themeColor="text1"/>
      <w:sz w:val="36"/>
      <w:szCs w:val="36"/>
    </w:rPr>
  </w:style>
  <w:style w:type="character" w:customStyle="1" w:styleId="Heading2Char">
    <w:name w:val="Heading 2 Char"/>
    <w:basedOn w:val="DefaultParagraphFont"/>
    <w:link w:val="Heading2"/>
    <w:uiPriority w:val="1"/>
    <w:rsid w:val="00F73D8D"/>
    <w:rPr>
      <w:rFonts w:eastAsiaTheme="majorEastAsia"/>
      <w:b/>
      <w:bCs/>
      <w:color w:val="000000" w:themeColor="text1"/>
      <w:sz w:val="32"/>
      <w:szCs w:val="28"/>
    </w:rPr>
  </w:style>
  <w:style w:type="character" w:customStyle="1" w:styleId="Heading3Char">
    <w:name w:val="Heading 3 Char"/>
    <w:basedOn w:val="DefaultParagraphFont"/>
    <w:link w:val="Heading3"/>
    <w:uiPriority w:val="1"/>
    <w:rsid w:val="001B1E24"/>
    <w:rPr>
      <w:rFonts w:eastAsiaTheme="majorEastAsia"/>
      <w:b/>
      <w:bCs/>
      <w:color w:val="000000" w:themeColor="text1"/>
      <w:sz w:val="28"/>
      <w:szCs w:val="24"/>
    </w:rPr>
  </w:style>
  <w:style w:type="character" w:customStyle="1" w:styleId="Heading4Char">
    <w:name w:val="Heading 4 Char"/>
    <w:basedOn w:val="DefaultParagraphFont"/>
    <w:link w:val="Heading4"/>
    <w:uiPriority w:val="1"/>
    <w:rsid w:val="00A0560C"/>
    <w:rPr>
      <w:rFonts w:eastAsiaTheme="majorEastAsia"/>
      <w:b/>
      <w:bCs/>
      <w:iCs/>
      <w:color w:val="000000" w:themeColor="text1"/>
      <w:sz w:val="24"/>
    </w:rPr>
  </w:style>
  <w:style w:type="character" w:customStyle="1" w:styleId="Heading5Char">
    <w:name w:val="Heading 5 Char"/>
    <w:basedOn w:val="DefaultParagraphFont"/>
    <w:link w:val="Heading5"/>
    <w:uiPriority w:val="3"/>
    <w:rsid w:val="009B0B98"/>
    <w:rPr>
      <w:rFonts w:eastAsiaTheme="majorEastAsia"/>
      <w:b/>
      <w:i/>
      <w:sz w:val="24"/>
      <w:szCs w:val="24"/>
    </w:rPr>
  </w:style>
  <w:style w:type="character" w:customStyle="1" w:styleId="Heading6Char">
    <w:name w:val="Heading 6 Char"/>
    <w:basedOn w:val="DefaultParagraphFont"/>
    <w:link w:val="Heading6"/>
    <w:uiPriority w:val="9"/>
    <w:rsid w:val="00BC3F3E"/>
    <w:rPr>
      <w:rFonts w:eastAsia="Times New Roman"/>
      <w:b/>
      <w:bCs/>
      <w:color w:val="000000" w:themeColor="text1"/>
      <w:sz w:val="36"/>
      <w:szCs w:val="36"/>
    </w:rPr>
  </w:style>
  <w:style w:type="character" w:customStyle="1" w:styleId="Heading7Char">
    <w:name w:val="Heading 7 Char"/>
    <w:basedOn w:val="DefaultParagraphFont"/>
    <w:link w:val="Heading7"/>
    <w:uiPriority w:val="9"/>
    <w:rsid w:val="00DF1FDE"/>
    <w:rPr>
      <w:rFonts w:asciiTheme="majorHAnsi" w:eastAsiaTheme="majorEastAsia" w:hAnsiTheme="majorHAnsi" w:cstheme="majorBidi"/>
      <w:b/>
      <w:iCs/>
      <w:sz w:val="32"/>
      <w:szCs w:val="32"/>
    </w:rPr>
  </w:style>
  <w:style w:type="character" w:customStyle="1" w:styleId="Heading8Char">
    <w:name w:val="Heading 8 Char"/>
    <w:basedOn w:val="DefaultParagraphFont"/>
    <w:link w:val="Heading8"/>
    <w:uiPriority w:val="9"/>
    <w:rsid w:val="00DF1F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DF1FD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autoRedefine/>
    <w:rsid w:val="00CA42C9"/>
    <w:pPr>
      <w:keepNext/>
      <w:spacing w:before="120"/>
      <w:jc w:val="center"/>
      <w:pPrChange w:id="0" w:author="Stanley Mike-RMPE01" w:date="2017-05-25T08:11:00Z">
        <w:pPr>
          <w:spacing w:before="120" w:after="120"/>
          <w:jc w:val="center"/>
        </w:pPr>
      </w:pPrChange>
    </w:pPr>
    <w:rPr>
      <w:b/>
      <w:iCs/>
      <w:sz w:val="20"/>
      <w:szCs w:val="20"/>
      <w:rPrChange w:id="0" w:author="Stanley Mike-RMPE01" w:date="2017-05-25T08:11:00Z">
        <w:rPr>
          <w:rFonts w:ascii="Arial" w:eastAsiaTheme="minorEastAsia" w:hAnsi="Arial" w:cstheme="minorBidi"/>
          <w:b/>
          <w:iCs/>
          <w:lang w:val="en-US" w:eastAsia="en-US" w:bidi="ar-SA"/>
        </w:rPr>
      </w:rPrChange>
    </w:rPr>
  </w:style>
  <w:style w:type="paragraph" w:styleId="Title">
    <w:name w:val="Title"/>
    <w:basedOn w:val="Normal"/>
    <w:next w:val="Normal"/>
    <w:link w:val="TitleChar"/>
    <w:uiPriority w:val="2"/>
    <w:qFormat/>
    <w:rsid w:val="00AD3A62"/>
    <w:rPr>
      <w:rFonts w:eastAsia="Times New Roman"/>
      <w:b/>
      <w:sz w:val="48"/>
      <w:szCs w:val="20"/>
    </w:rPr>
  </w:style>
  <w:style w:type="character" w:customStyle="1" w:styleId="TitleChar">
    <w:name w:val="Title Char"/>
    <w:basedOn w:val="DefaultParagraphFont"/>
    <w:link w:val="Title"/>
    <w:uiPriority w:val="2"/>
    <w:rsid w:val="009B0B98"/>
    <w:rPr>
      <w:rFonts w:eastAsia="Times New Roman"/>
      <w:b/>
      <w:sz w:val="48"/>
      <w:szCs w:val="20"/>
    </w:rPr>
  </w:style>
  <w:style w:type="paragraph" w:styleId="Subtitle">
    <w:name w:val="Subtitle"/>
    <w:basedOn w:val="Normal"/>
    <w:next w:val="Normal"/>
    <w:link w:val="SubtitleChar"/>
    <w:uiPriority w:val="8"/>
    <w:semiHidden/>
    <w:qFormat/>
    <w:rsid w:val="00AD3A62"/>
    <w:pPr>
      <w:suppressAutoHyphens/>
      <w:spacing w:after="0"/>
    </w:pPr>
    <w:rPr>
      <w:rFonts w:eastAsia="Times New Roman"/>
      <w:sz w:val="36"/>
      <w:szCs w:val="20"/>
    </w:rPr>
  </w:style>
  <w:style w:type="character" w:customStyle="1" w:styleId="SubtitleChar">
    <w:name w:val="Subtitle Char"/>
    <w:basedOn w:val="DefaultParagraphFont"/>
    <w:link w:val="Subtitle"/>
    <w:uiPriority w:val="8"/>
    <w:semiHidden/>
    <w:rsid w:val="005E6F26"/>
    <w:rPr>
      <w:rFonts w:eastAsia="Times New Roman"/>
      <w:sz w:val="36"/>
      <w:szCs w:val="20"/>
    </w:rPr>
  </w:style>
  <w:style w:type="character" w:styleId="Emphasis">
    <w:name w:val="Emphasis"/>
    <w:aliases w:val="Italics"/>
    <w:basedOn w:val="DefaultParagraphFont"/>
    <w:uiPriority w:val="19"/>
    <w:semiHidden/>
    <w:rsid w:val="00D05A89"/>
    <w:rPr>
      <w:i/>
      <w:iCs/>
    </w:rPr>
  </w:style>
  <w:style w:type="paragraph" w:customStyle="1" w:styleId="DisclaimerText">
    <w:name w:val="Disclaimer Text"/>
    <w:rsid w:val="00F77AAD"/>
    <w:pPr>
      <w:spacing w:before="120" w:after="0"/>
    </w:pPr>
    <w:rPr>
      <w:sz w:val="18"/>
    </w:rPr>
  </w:style>
  <w:style w:type="paragraph" w:styleId="NoSpacing">
    <w:name w:val="No Spacing"/>
    <w:uiPriority w:val="1"/>
    <w:semiHidden/>
    <w:qFormat/>
    <w:rsid w:val="00256716"/>
    <w:pPr>
      <w:spacing w:after="0"/>
    </w:pPr>
  </w:style>
  <w:style w:type="paragraph" w:styleId="Quote">
    <w:name w:val="Quote"/>
    <w:basedOn w:val="Normal"/>
    <w:next w:val="Normal"/>
    <w:link w:val="QuoteChar"/>
    <w:uiPriority w:val="19"/>
    <w:semiHidden/>
    <w:rsid w:val="00256716"/>
    <w:pPr>
      <w:spacing w:before="160"/>
      <w:ind w:left="720" w:right="720"/>
    </w:pPr>
    <w:rPr>
      <w:i/>
      <w:iCs/>
      <w:color w:val="000000" w:themeColor="text1"/>
    </w:rPr>
  </w:style>
  <w:style w:type="character" w:customStyle="1" w:styleId="QuoteChar">
    <w:name w:val="Quote Char"/>
    <w:basedOn w:val="DefaultParagraphFont"/>
    <w:link w:val="Quote"/>
    <w:uiPriority w:val="19"/>
    <w:semiHidden/>
    <w:rsid w:val="009B0B98"/>
    <w:rPr>
      <w:i/>
      <w:iCs/>
      <w:color w:val="000000" w:themeColor="text1"/>
    </w:rPr>
  </w:style>
  <w:style w:type="paragraph" w:customStyle="1" w:styleId="HowtoReachUs1">
    <w:name w:val="How to Reach Us 1"/>
    <w:rsid w:val="00F77AAD"/>
    <w:pPr>
      <w:spacing w:before="120" w:after="0"/>
    </w:pPr>
    <w:rPr>
      <w:rFonts w:eastAsia="Times New Roman"/>
      <w:b/>
      <w:i/>
      <w:sz w:val="20"/>
      <w:szCs w:val="20"/>
    </w:rPr>
  </w:style>
  <w:style w:type="paragraph" w:customStyle="1" w:styleId="HowtoReachUs2">
    <w:name w:val="How to Reach Us 2"/>
    <w:autoRedefine/>
    <w:rsid w:val="00F77AAD"/>
    <w:pPr>
      <w:spacing w:before="80" w:after="0"/>
    </w:pPr>
    <w:rPr>
      <w:rFonts w:eastAsia="Times New Roman"/>
      <w:b/>
      <w:sz w:val="20"/>
      <w:szCs w:val="20"/>
    </w:rPr>
  </w:style>
  <w:style w:type="character" w:styleId="SubtleEmphasis">
    <w:name w:val="Subtle Emphasis"/>
    <w:basedOn w:val="DefaultParagraphFont"/>
    <w:uiPriority w:val="19"/>
    <w:semiHidden/>
    <w:qFormat/>
    <w:rsid w:val="00256716"/>
    <w:rPr>
      <w:i/>
      <w:iCs/>
      <w:color w:val="404040" w:themeColor="text1" w:themeTint="BF"/>
    </w:rPr>
  </w:style>
  <w:style w:type="character" w:styleId="IntenseEmphasis">
    <w:name w:val="Intense Emphasis"/>
    <w:basedOn w:val="DefaultParagraphFont"/>
    <w:uiPriority w:val="21"/>
    <w:semiHidden/>
    <w:qFormat/>
    <w:rsid w:val="00256716"/>
    <w:rPr>
      <w:b/>
      <w:bCs/>
      <w:i/>
      <w:iCs/>
      <w:caps/>
    </w:rPr>
  </w:style>
  <w:style w:type="character" w:styleId="SubtleReference">
    <w:name w:val="Subtle Reference"/>
    <w:basedOn w:val="DefaultParagraphFont"/>
    <w:uiPriority w:val="31"/>
    <w:semiHidden/>
    <w:qFormat/>
    <w:rsid w:val="00256716"/>
    <w:rPr>
      <w:smallCaps/>
      <w:color w:val="404040" w:themeColor="text1" w:themeTint="BF"/>
      <w:u w:val="single" w:color="7F7F7F" w:themeColor="text1" w:themeTint="80"/>
    </w:rPr>
  </w:style>
  <w:style w:type="character" w:styleId="IntenseReference">
    <w:name w:val="Intense Reference"/>
    <w:basedOn w:val="DefaultParagraphFont"/>
    <w:uiPriority w:val="32"/>
    <w:semiHidden/>
    <w:qFormat/>
    <w:rsid w:val="00256716"/>
    <w:rPr>
      <w:b/>
      <w:bCs/>
      <w:smallCaps/>
      <w:u w:val="single"/>
    </w:rPr>
  </w:style>
  <w:style w:type="character" w:styleId="BookTitle">
    <w:name w:val="Book Title"/>
    <w:basedOn w:val="DefaultParagraphFont"/>
    <w:uiPriority w:val="33"/>
    <w:semiHidden/>
    <w:qFormat/>
    <w:rsid w:val="00256716"/>
    <w:rPr>
      <w:b w:val="0"/>
      <w:bCs w:val="0"/>
      <w:smallCaps/>
      <w:spacing w:val="5"/>
    </w:rPr>
  </w:style>
  <w:style w:type="paragraph" w:styleId="TOCHeading">
    <w:name w:val="TOC Heading"/>
    <w:basedOn w:val="BodyBold"/>
    <w:next w:val="Normal"/>
    <w:uiPriority w:val="39"/>
    <w:qFormat/>
    <w:rsid w:val="00E33C30"/>
    <w:pPr>
      <w:spacing w:after="0"/>
      <w:jc w:val="center"/>
    </w:pPr>
  </w:style>
  <w:style w:type="paragraph" w:customStyle="1" w:styleId="HowtoReachUs3">
    <w:name w:val="How to Reach Us 3"/>
    <w:rsid w:val="00F77AAD"/>
    <w:rPr>
      <w:rFonts w:eastAsia="Times New Roman"/>
      <w:color w:val="0000FF"/>
      <w:sz w:val="20"/>
      <w:szCs w:val="20"/>
    </w:rPr>
  </w:style>
  <w:style w:type="paragraph" w:customStyle="1" w:styleId="FooterDisclaimer">
    <w:name w:val="Footer Disclaimer"/>
    <w:semiHidden/>
    <w:rsid w:val="00921913"/>
    <w:pPr>
      <w:suppressAutoHyphens/>
      <w:spacing w:after="0"/>
      <w:ind w:right="2880"/>
    </w:pPr>
    <w:rPr>
      <w:rFonts w:asciiTheme="minorHAnsi" w:eastAsia="Times New Roman" w:hAnsiTheme="minorHAnsi" w:cstheme="minorHAnsi"/>
      <w:b/>
      <w:color w:val="FF0000"/>
      <w:sz w:val="18"/>
      <w:szCs w:val="20"/>
    </w:rPr>
  </w:style>
  <w:style w:type="character" w:styleId="Hyperlink">
    <w:name w:val="Hyperlink"/>
    <w:basedOn w:val="DefaultParagraphFont"/>
    <w:uiPriority w:val="99"/>
    <w:unhideWhenUsed/>
    <w:rsid w:val="00F723BE"/>
    <w:rPr>
      <w:color w:val="000000" w:themeColor="hyperlink"/>
      <w:u w:val="single"/>
    </w:rPr>
  </w:style>
  <w:style w:type="paragraph" w:customStyle="1" w:styleId="Body">
    <w:name w:val="Body"/>
    <w:basedOn w:val="Normal"/>
    <w:link w:val="BodyChar"/>
    <w:uiPriority w:val="4"/>
    <w:qFormat/>
    <w:rsid w:val="00CC336D"/>
    <w:rPr>
      <w:rFonts w:eastAsia="Times New Roman"/>
    </w:rPr>
  </w:style>
  <w:style w:type="paragraph" w:customStyle="1" w:styleId="BodyBold">
    <w:name w:val="Body Bold"/>
    <w:basedOn w:val="Body"/>
    <w:uiPriority w:val="5"/>
    <w:qFormat/>
    <w:rsid w:val="00D32E42"/>
    <w:rPr>
      <w:b/>
    </w:rPr>
  </w:style>
  <w:style w:type="paragraph" w:customStyle="1" w:styleId="BodyList">
    <w:name w:val="Body List"/>
    <w:basedOn w:val="Normal"/>
    <w:uiPriority w:val="6"/>
    <w:qFormat/>
    <w:rsid w:val="00CC336D"/>
    <w:pPr>
      <w:spacing w:after="60"/>
    </w:pPr>
  </w:style>
  <w:style w:type="character" w:styleId="PlaceholderText">
    <w:name w:val="Placeholder Text"/>
    <w:basedOn w:val="DefaultParagraphFont"/>
    <w:uiPriority w:val="99"/>
    <w:semiHidden/>
    <w:rsid w:val="004E1562"/>
    <w:rPr>
      <w:color w:val="808080"/>
    </w:rPr>
  </w:style>
  <w:style w:type="paragraph" w:customStyle="1" w:styleId="Footer2">
    <w:name w:val="Footer 2"/>
    <w:basedOn w:val="Footer"/>
    <w:semiHidden/>
    <w:qFormat/>
    <w:rsid w:val="004E1562"/>
    <w:pPr>
      <w:pBdr>
        <w:top w:val="single" w:sz="4" w:space="1" w:color="auto"/>
        <w:bottom w:val="none" w:sz="0" w:space="0" w:color="auto"/>
      </w:pBdr>
      <w:tabs>
        <w:tab w:val="right" w:pos="10080"/>
      </w:tabs>
      <w:ind w:right="0"/>
    </w:pPr>
    <w:rPr>
      <w:rFonts w:ascii="Arial" w:hAnsi="Arial"/>
    </w:rPr>
  </w:style>
  <w:style w:type="character" w:customStyle="1" w:styleId="RevNum">
    <w:name w:val="RevNum"/>
    <w:basedOn w:val="DefaultParagraphFont"/>
    <w:uiPriority w:val="99"/>
    <w:semiHidden/>
    <w:rsid w:val="008943B5"/>
    <w:rPr>
      <w:bdr w:val="single" w:sz="4" w:space="0" w:color="FF0000" w:themeColor="accent1"/>
    </w:rPr>
  </w:style>
  <w:style w:type="character" w:customStyle="1" w:styleId="DateMYYYY">
    <w:name w:val="Date M/YYYY"/>
    <w:basedOn w:val="DefaultParagraphFont"/>
    <w:uiPriority w:val="99"/>
    <w:semiHidden/>
    <w:rsid w:val="008943B5"/>
    <w:rPr>
      <w:bdr w:val="single" w:sz="4" w:space="0" w:color="FF0000" w:themeColor="accent1"/>
    </w:rPr>
  </w:style>
  <w:style w:type="paragraph" w:styleId="TOC1">
    <w:name w:val="toc 1"/>
    <w:next w:val="Normal"/>
    <w:uiPriority w:val="39"/>
    <w:qFormat/>
    <w:rsid w:val="00E33C30"/>
    <w:pPr>
      <w:tabs>
        <w:tab w:val="left" w:pos="360"/>
        <w:tab w:val="right" w:leader="dot" w:pos="10070"/>
      </w:tabs>
      <w:spacing w:before="60" w:after="0"/>
      <w:ind w:left="360" w:hanging="360"/>
    </w:pPr>
    <w:rPr>
      <w:b/>
      <w:noProof/>
    </w:rPr>
  </w:style>
  <w:style w:type="paragraph" w:styleId="TOC2">
    <w:name w:val="toc 2"/>
    <w:next w:val="Body"/>
    <w:uiPriority w:val="39"/>
    <w:qFormat/>
    <w:rsid w:val="00E33C30"/>
    <w:pPr>
      <w:tabs>
        <w:tab w:val="right" w:leader="dot" w:pos="10070"/>
      </w:tabs>
      <w:spacing w:after="0"/>
      <w:ind w:left="810" w:hanging="450"/>
    </w:pPr>
    <w:rPr>
      <w:noProof/>
    </w:rPr>
  </w:style>
  <w:style w:type="paragraph" w:styleId="TOC3">
    <w:name w:val="toc 3"/>
    <w:next w:val="Body"/>
    <w:uiPriority w:val="39"/>
    <w:rsid w:val="00E33C30"/>
    <w:pPr>
      <w:tabs>
        <w:tab w:val="right" w:leader="dot" w:pos="10070"/>
      </w:tabs>
      <w:spacing w:after="0"/>
      <w:ind w:left="1260" w:hanging="630"/>
    </w:pPr>
    <w:rPr>
      <w:noProof/>
      <w:sz w:val="20"/>
    </w:rPr>
  </w:style>
  <w:style w:type="paragraph" w:styleId="FootnoteText">
    <w:name w:val="footnote text"/>
    <w:link w:val="FootnoteTextChar"/>
    <w:uiPriority w:val="99"/>
    <w:semiHidden/>
    <w:qFormat/>
    <w:rsid w:val="0083494D"/>
    <w:pPr>
      <w:spacing w:after="0"/>
      <w:ind w:left="360" w:hanging="360"/>
    </w:pPr>
    <w:rPr>
      <w:rFonts w:eastAsia="Times New Roman" w:cs="Times New Roman"/>
      <w:sz w:val="20"/>
      <w:szCs w:val="20"/>
    </w:rPr>
  </w:style>
  <w:style w:type="paragraph" w:customStyle="1" w:styleId="Footer3">
    <w:name w:val="Footer 3"/>
    <w:basedOn w:val="Footer2"/>
    <w:semiHidden/>
    <w:qFormat/>
    <w:rsid w:val="00C12B10"/>
    <w:pPr>
      <w:tabs>
        <w:tab w:val="clear" w:pos="10080"/>
        <w:tab w:val="right" w:pos="22320"/>
      </w:tabs>
    </w:pPr>
  </w:style>
  <w:style w:type="paragraph" w:customStyle="1" w:styleId="Header3">
    <w:name w:val="Header 3"/>
    <w:basedOn w:val="Header"/>
    <w:semiHidden/>
    <w:qFormat/>
    <w:rsid w:val="00C12B10"/>
    <w:pPr>
      <w:tabs>
        <w:tab w:val="clear" w:pos="10080"/>
        <w:tab w:val="right" w:pos="22320"/>
      </w:tabs>
    </w:pPr>
    <w:rPr>
      <w:b/>
    </w:rPr>
  </w:style>
  <w:style w:type="table" w:styleId="TableGrid">
    <w:name w:val="Table Grid"/>
    <w:aliases w:val="Lines"/>
    <w:basedOn w:val="TableNormal"/>
    <w:uiPriority w:val="39"/>
    <w:rsid w:val="004C096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cantSplit/>
    </w:trPr>
    <w:tblStylePr w:type="firstRow">
      <w:pPr>
        <w:wordWrap/>
        <w:jc w:val="center"/>
      </w:pPr>
      <w:rPr>
        <w:b/>
      </w:rPr>
      <w:tblPr/>
      <w:trPr>
        <w:cantSplit w:val="0"/>
        <w:tblHeader/>
      </w:tr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hemeFill="background1" w:themeFillShade="D9"/>
      </w:tcPr>
    </w:tblStylePr>
  </w:style>
  <w:style w:type="table" w:customStyle="1" w:styleId="PlainTable41">
    <w:name w:val="Plain Table 41"/>
    <w:basedOn w:val="TableNormal"/>
    <w:uiPriority w:val="44"/>
    <w:rsid w:val="001F52FA"/>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FooterBackPage">
    <w:name w:val="Footer Back Page"/>
    <w:semiHidden/>
    <w:qFormat/>
    <w:rsid w:val="00780768"/>
    <w:pPr>
      <w:framePr w:hSpace="187" w:wrap="around" w:vAnchor="page" w:hAnchor="margin" w:y="13177"/>
      <w:suppressOverlap/>
      <w:jc w:val="right"/>
    </w:pPr>
    <w:rPr>
      <w:rFonts w:eastAsia="Times New Roman" w:cs="Arial"/>
      <w:sz w:val="16"/>
      <w:szCs w:val="16"/>
    </w:rPr>
  </w:style>
  <w:style w:type="character" w:customStyle="1" w:styleId="DocNum">
    <w:name w:val="DocNum"/>
    <w:basedOn w:val="DefaultParagraphFont"/>
    <w:uiPriority w:val="99"/>
    <w:semiHidden/>
    <w:rsid w:val="008943B5"/>
    <w:rPr>
      <w:bdr w:val="single" w:sz="4" w:space="0" w:color="FF0000" w:themeColor="accent1"/>
    </w:rPr>
  </w:style>
  <w:style w:type="paragraph" w:styleId="ListBullet">
    <w:name w:val="List Bullet"/>
    <w:basedOn w:val="Normal"/>
    <w:uiPriority w:val="99"/>
    <w:semiHidden/>
    <w:rsid w:val="0005561A"/>
    <w:pPr>
      <w:numPr>
        <w:numId w:val="1"/>
      </w:numPr>
    </w:pPr>
  </w:style>
  <w:style w:type="paragraph" w:styleId="ListNumber">
    <w:name w:val="List Number"/>
    <w:basedOn w:val="Normal"/>
    <w:uiPriority w:val="99"/>
    <w:semiHidden/>
    <w:rsid w:val="009554D2"/>
    <w:pPr>
      <w:numPr>
        <w:numId w:val="2"/>
      </w:numPr>
    </w:pPr>
  </w:style>
  <w:style w:type="paragraph" w:styleId="ListContinue">
    <w:name w:val="List Continue"/>
    <w:basedOn w:val="Normal"/>
    <w:uiPriority w:val="99"/>
    <w:semiHidden/>
    <w:rsid w:val="00122EA9"/>
    <w:pPr>
      <w:ind w:left="360"/>
      <w:contextualSpacing/>
    </w:pPr>
  </w:style>
  <w:style w:type="numbering" w:customStyle="1" w:styleId="Bulleted">
    <w:name w:val="Bulleted"/>
    <w:uiPriority w:val="99"/>
    <w:rsid w:val="005D5C41"/>
    <w:pPr>
      <w:numPr>
        <w:numId w:val="3"/>
      </w:numPr>
    </w:pPr>
  </w:style>
  <w:style w:type="paragraph" w:customStyle="1" w:styleId="Code">
    <w:name w:val="Code"/>
    <w:link w:val="CodeChar"/>
    <w:qFormat/>
    <w:rsid w:val="00F104DF"/>
    <w:pPr>
      <w:spacing w:before="240" w:after="240"/>
      <w:contextualSpacing/>
    </w:pPr>
    <w:rPr>
      <w:rFonts w:ascii="Courier New" w:hAnsi="Courier New" w:cs="Courier New"/>
    </w:rPr>
  </w:style>
  <w:style w:type="table" w:customStyle="1" w:styleId="TableGridLight1">
    <w:name w:val="Table Grid Light1"/>
    <w:basedOn w:val="TableNormal"/>
    <w:uiPriority w:val="40"/>
    <w:rsid w:val="00F05DC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uiPriority w:val="7"/>
    <w:rsid w:val="009B0B98"/>
    <w:rPr>
      <w:rFonts w:ascii="Courier New" w:hAnsi="Courier New" w:cs="Courier New"/>
    </w:rPr>
  </w:style>
  <w:style w:type="table" w:customStyle="1" w:styleId="GridTable1Light1">
    <w:name w:val="Grid Table 1 Light1"/>
    <w:basedOn w:val="TableNormal"/>
    <w:uiPriority w:val="46"/>
    <w:rsid w:val="0038778D"/>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sid w:val="0083494D"/>
    <w:rPr>
      <w:rFonts w:eastAsia="Times New Roman" w:cs="Times New Roman"/>
      <w:sz w:val="20"/>
      <w:szCs w:val="20"/>
    </w:rPr>
  </w:style>
  <w:style w:type="table" w:customStyle="1" w:styleId="FreescaleDefinitionList">
    <w:name w:val="Freescale Definition List"/>
    <w:basedOn w:val="TableNormal"/>
    <w:uiPriority w:val="99"/>
    <w:rsid w:val="00544D9E"/>
    <w:pPr>
      <w:spacing w:after="0"/>
    </w:pPr>
    <w:tblPr/>
    <w:tblStylePr w:type="firstRow">
      <w:rPr>
        <w:b/>
      </w:rPr>
      <w:tblPr/>
      <w:tcPr>
        <w:tcBorders>
          <w:bottom w:val="single" w:sz="4" w:space="0" w:color="auto"/>
        </w:tcBorders>
      </w:tcPr>
    </w:tblStylePr>
  </w:style>
  <w:style w:type="table" w:customStyle="1" w:styleId="PlainTable31">
    <w:name w:val="Plain Table 31"/>
    <w:basedOn w:val="TableNormal"/>
    <w:uiPriority w:val="43"/>
    <w:rsid w:val="00F05DC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1">
    <w:name w:val="Plain Table 21"/>
    <w:basedOn w:val="TableNormal"/>
    <w:uiPriority w:val="42"/>
    <w:rsid w:val="00F05DC2"/>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ellHeading">
    <w:name w:val="Cell_Heading"/>
    <w:basedOn w:val="Normal"/>
    <w:uiPriority w:val="19"/>
    <w:qFormat/>
    <w:rsid w:val="00713F81"/>
    <w:pPr>
      <w:spacing w:before="60" w:after="60"/>
      <w:jc w:val="center"/>
    </w:pPr>
    <w:rPr>
      <w:b/>
      <w:sz w:val="20"/>
      <w:szCs w:val="20"/>
    </w:rPr>
  </w:style>
  <w:style w:type="paragraph" w:customStyle="1" w:styleId="CellBody">
    <w:name w:val="Cell_Body"/>
    <w:basedOn w:val="Normal"/>
    <w:uiPriority w:val="19"/>
    <w:qFormat/>
    <w:rsid w:val="00AA6B67"/>
    <w:pPr>
      <w:spacing w:before="40" w:after="40"/>
    </w:pPr>
    <w:rPr>
      <w:sz w:val="18"/>
      <w:szCs w:val="20"/>
    </w:rPr>
  </w:style>
  <w:style w:type="paragraph" w:customStyle="1" w:styleId="CellList">
    <w:name w:val="Cell_List"/>
    <w:basedOn w:val="CellBody"/>
    <w:uiPriority w:val="19"/>
    <w:qFormat/>
    <w:rsid w:val="002B75D1"/>
    <w:pPr>
      <w:spacing w:before="20" w:after="20"/>
    </w:pPr>
  </w:style>
  <w:style w:type="numbering" w:customStyle="1" w:styleId="BulletedTable">
    <w:name w:val="Bulleted_Table"/>
    <w:uiPriority w:val="99"/>
    <w:rsid w:val="005D5C41"/>
    <w:pPr>
      <w:numPr>
        <w:numId w:val="4"/>
      </w:numPr>
    </w:pPr>
  </w:style>
  <w:style w:type="numbering" w:customStyle="1" w:styleId="Ordered">
    <w:name w:val="Ordered"/>
    <w:uiPriority w:val="99"/>
    <w:rsid w:val="005D5C41"/>
    <w:pPr>
      <w:numPr>
        <w:numId w:val="5"/>
      </w:numPr>
    </w:pPr>
  </w:style>
  <w:style w:type="paragraph" w:customStyle="1" w:styleId="FigAnchor">
    <w:name w:val="Fig Anchor"/>
    <w:next w:val="Normal"/>
    <w:uiPriority w:val="8"/>
    <w:qFormat/>
    <w:rsid w:val="00672C07"/>
    <w:pPr>
      <w:keepNext/>
      <w:keepLines/>
      <w:spacing w:before="240" w:after="40"/>
      <w:jc w:val="center"/>
    </w:pPr>
    <w:rPr>
      <w:rFonts w:eastAsia="Times New Roman"/>
    </w:rPr>
  </w:style>
  <w:style w:type="table" w:styleId="MediumShading2-Accent5">
    <w:name w:val="Medium Shading 2 Accent 5"/>
    <w:basedOn w:val="TableNormal"/>
    <w:uiPriority w:val="64"/>
    <w:rsid w:val="00EA3D33"/>
    <w:pPr>
      <w:spacing w:after="0"/>
    </w:pPr>
    <w:rPr>
      <w:rFonts w:asciiTheme="minorHAnsi" w:hAnsiTheme="minorHAnsi"/>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F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FF" w:themeFill="accent5"/>
      </w:tcPr>
    </w:tblStylePr>
    <w:tblStylePr w:type="lastCol">
      <w:rPr>
        <w:b/>
        <w:bCs/>
        <w:color w:val="FFFFFF" w:themeColor="background1"/>
      </w:rPr>
      <w:tblPr/>
      <w:tcPr>
        <w:tcBorders>
          <w:left w:val="nil"/>
          <w:right w:val="nil"/>
          <w:insideH w:val="nil"/>
          <w:insideV w:val="nil"/>
        </w:tcBorders>
        <w:shd w:val="clear" w:color="auto" w:fill="0000F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Shading-Accent11">
    <w:name w:val="Light Shading - Accent 11"/>
    <w:basedOn w:val="TableNormal"/>
    <w:uiPriority w:val="60"/>
    <w:rsid w:val="00EA3D33"/>
    <w:pPr>
      <w:spacing w:after="0"/>
    </w:pPr>
    <w:rPr>
      <w:rFonts w:asciiTheme="minorHAnsi" w:hAnsiTheme="minorHAnsi"/>
      <w:color w:val="BF0000" w:themeColor="accent1" w:themeShade="BF"/>
    </w:rPr>
    <w:tblPr>
      <w:tblStyleRowBandSize w:val="1"/>
      <w:tblStyleColBandSize w:val="1"/>
      <w:tblBorders>
        <w:top w:val="single" w:sz="8" w:space="0" w:color="FF0000" w:themeColor="accent1"/>
        <w:bottom w:val="single" w:sz="8" w:space="0" w:color="FF0000" w:themeColor="accent1"/>
      </w:tblBorders>
    </w:tblPr>
    <w:tblStylePr w:type="firstRow">
      <w:pPr>
        <w:spacing w:before="0" w:after="0" w:line="240" w:lineRule="auto"/>
      </w:pPr>
      <w:rPr>
        <w:b/>
        <w:bCs/>
      </w:rPr>
      <w:tblPr/>
      <w:tcPr>
        <w:tcBorders>
          <w:top w:val="single" w:sz="8" w:space="0" w:color="FF0000" w:themeColor="accent1"/>
          <w:left w:val="nil"/>
          <w:bottom w:val="single" w:sz="8" w:space="0" w:color="FF0000" w:themeColor="accent1"/>
          <w:right w:val="nil"/>
          <w:insideH w:val="nil"/>
          <w:insideV w:val="nil"/>
        </w:tcBorders>
      </w:tcPr>
    </w:tblStylePr>
    <w:tblStylePr w:type="lastRow">
      <w:pPr>
        <w:spacing w:before="0" w:after="0" w:line="240" w:lineRule="auto"/>
      </w:pPr>
      <w:rPr>
        <w:b/>
        <w:bCs/>
      </w:rPr>
      <w:tblPr/>
      <w:tcPr>
        <w:tcBorders>
          <w:top w:val="single" w:sz="8" w:space="0" w:color="FF0000" w:themeColor="accent1"/>
          <w:left w:val="nil"/>
          <w:bottom w:val="single" w:sz="8" w:space="0" w:color="FF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1" w:themeFillTint="3F"/>
      </w:tcPr>
    </w:tblStylePr>
    <w:tblStylePr w:type="band1Horz">
      <w:tblPr/>
      <w:tcPr>
        <w:tcBorders>
          <w:left w:val="nil"/>
          <w:right w:val="nil"/>
          <w:insideH w:val="nil"/>
          <w:insideV w:val="nil"/>
        </w:tcBorders>
        <w:shd w:val="clear" w:color="auto" w:fill="FFC0C0" w:themeFill="accent1" w:themeFillTint="3F"/>
      </w:tcPr>
    </w:tblStylePr>
  </w:style>
  <w:style w:type="paragraph" w:styleId="ListParagraph">
    <w:name w:val="List Paragraph"/>
    <w:basedOn w:val="Normal"/>
    <w:uiPriority w:val="1"/>
    <w:qFormat/>
    <w:rsid w:val="00511E10"/>
    <w:pPr>
      <w:ind w:left="720"/>
      <w:contextualSpacing/>
    </w:pPr>
  </w:style>
  <w:style w:type="numbering" w:customStyle="1" w:styleId="OrderedTable">
    <w:name w:val="Ordered_Table"/>
    <w:uiPriority w:val="99"/>
    <w:rsid w:val="005D5C41"/>
    <w:pPr>
      <w:numPr>
        <w:numId w:val="6"/>
      </w:numPr>
    </w:pPr>
  </w:style>
  <w:style w:type="paragraph" w:customStyle="1" w:styleId="TableTitle">
    <w:name w:val="Table Title"/>
    <w:next w:val="TableAnchor"/>
    <w:uiPriority w:val="19"/>
    <w:qFormat/>
    <w:rsid w:val="003C5F4E"/>
    <w:pPr>
      <w:keepNext/>
      <w:keepLines/>
      <w:spacing w:before="320"/>
      <w:jc w:val="center"/>
    </w:pPr>
    <w:rPr>
      <w:b/>
      <w:iCs/>
      <w:sz w:val="20"/>
      <w:szCs w:val="20"/>
    </w:rPr>
  </w:style>
  <w:style w:type="paragraph" w:customStyle="1" w:styleId="TableAnchor">
    <w:name w:val="Table Anchor"/>
    <w:next w:val="Body"/>
    <w:uiPriority w:val="19"/>
    <w:qFormat/>
    <w:rsid w:val="0069354E"/>
    <w:pPr>
      <w:spacing w:after="0" w:line="320" w:lineRule="exact"/>
    </w:pPr>
  </w:style>
  <w:style w:type="paragraph" w:customStyle="1" w:styleId="TableFootnote">
    <w:name w:val="Table Footnote"/>
    <w:uiPriority w:val="19"/>
    <w:qFormat/>
    <w:rsid w:val="00F127CC"/>
    <w:pPr>
      <w:keepNext/>
      <w:keepLines/>
      <w:tabs>
        <w:tab w:val="left" w:pos="540"/>
      </w:tabs>
      <w:spacing w:before="40" w:after="240"/>
      <w:ind w:left="540" w:hanging="396"/>
      <w:contextualSpacing/>
    </w:pPr>
    <w:rPr>
      <w:sz w:val="18"/>
      <w:szCs w:val="20"/>
    </w:rPr>
  </w:style>
  <w:style w:type="character" w:customStyle="1" w:styleId="fn">
    <w:name w:val="fn"/>
    <w:basedOn w:val="DefaultParagraphFont"/>
    <w:uiPriority w:val="19"/>
    <w:semiHidden/>
    <w:qFormat/>
    <w:rsid w:val="004A13D6"/>
    <w:rPr>
      <w:vertAlign w:val="superscript"/>
    </w:rPr>
  </w:style>
  <w:style w:type="character" w:styleId="FootnoteReference">
    <w:name w:val="footnote reference"/>
    <w:basedOn w:val="DefaultParagraphFont"/>
    <w:uiPriority w:val="99"/>
    <w:semiHidden/>
    <w:unhideWhenUsed/>
    <w:rsid w:val="005F09AD"/>
    <w:rPr>
      <w:caps w:val="0"/>
      <w:smallCaps w:val="0"/>
      <w:strike w:val="0"/>
      <w:dstrike w:val="0"/>
      <w:vanish w:val="0"/>
      <w:vertAlign w:val="baseline"/>
    </w:rPr>
  </w:style>
  <w:style w:type="paragraph" w:customStyle="1" w:styleId="EditorNote">
    <w:name w:val="Editor Note"/>
    <w:rsid w:val="00AD342E"/>
    <w:pPr>
      <w:spacing w:after="0"/>
    </w:pPr>
    <w:rPr>
      <w:vanish/>
      <w:color w:val="FF0000"/>
      <w:sz w:val="18"/>
      <w:szCs w:val="18"/>
    </w:rPr>
  </w:style>
  <w:style w:type="paragraph" w:customStyle="1" w:styleId="Legend">
    <w:name w:val="Legend"/>
    <w:uiPriority w:val="19"/>
    <w:qFormat/>
    <w:rsid w:val="00B456E6"/>
    <w:pPr>
      <w:numPr>
        <w:numId w:val="10"/>
      </w:numPr>
      <w:spacing w:after="0"/>
    </w:pPr>
    <w:rPr>
      <w:rFonts w:eastAsia="Times New Roman"/>
      <w:sz w:val="16"/>
      <w:szCs w:val="18"/>
    </w:rPr>
  </w:style>
  <w:style w:type="character" w:customStyle="1" w:styleId="q">
    <w:name w:val="q"/>
    <w:basedOn w:val="DefaultParagraphFont"/>
    <w:semiHidden/>
    <w:rsid w:val="00CC336D"/>
  </w:style>
  <w:style w:type="numbering" w:customStyle="1" w:styleId="Notes">
    <w:name w:val="Notes"/>
    <w:uiPriority w:val="99"/>
    <w:rsid w:val="00CC336D"/>
    <w:pPr>
      <w:numPr>
        <w:numId w:val="7"/>
      </w:numPr>
    </w:pPr>
  </w:style>
  <w:style w:type="character" w:customStyle="1" w:styleId="BodyChar">
    <w:name w:val="Body Char"/>
    <w:basedOn w:val="DefaultParagraphFont"/>
    <w:link w:val="Body"/>
    <w:uiPriority w:val="4"/>
    <w:rsid w:val="009B0B98"/>
    <w:rPr>
      <w:rFonts w:eastAsia="Times New Roman"/>
    </w:rPr>
  </w:style>
  <w:style w:type="paragraph" w:customStyle="1" w:styleId="NotesList">
    <w:name w:val="Notes List"/>
    <w:basedOn w:val="Normal"/>
    <w:uiPriority w:val="19"/>
    <w:semiHidden/>
    <w:qFormat/>
    <w:rsid w:val="00CC336D"/>
    <w:pPr>
      <w:contextualSpacing/>
    </w:pPr>
  </w:style>
  <w:style w:type="numbering" w:customStyle="1" w:styleId="Note">
    <w:name w:val="Note"/>
    <w:uiPriority w:val="99"/>
    <w:rsid w:val="00CC336D"/>
    <w:pPr>
      <w:numPr>
        <w:numId w:val="8"/>
      </w:numPr>
    </w:pPr>
  </w:style>
  <w:style w:type="numbering" w:customStyle="1" w:styleId="LegendTable">
    <w:name w:val="Legend_Table"/>
    <w:uiPriority w:val="99"/>
    <w:rsid w:val="00CC336D"/>
    <w:pPr>
      <w:numPr>
        <w:numId w:val="9"/>
      </w:numPr>
    </w:pPr>
  </w:style>
  <w:style w:type="paragraph" w:customStyle="1" w:styleId="EquationNumber">
    <w:name w:val="Equation Number"/>
    <w:uiPriority w:val="19"/>
    <w:qFormat/>
    <w:rsid w:val="005B591C"/>
    <w:pPr>
      <w:spacing w:after="0"/>
      <w:jc w:val="center"/>
    </w:pPr>
    <w:rPr>
      <w:b/>
    </w:rPr>
  </w:style>
  <w:style w:type="paragraph" w:customStyle="1" w:styleId="Equation">
    <w:name w:val="Equation"/>
    <w:qFormat/>
    <w:rsid w:val="0002116A"/>
    <w:pPr>
      <w:spacing w:before="120" w:after="40" w:line="360" w:lineRule="auto"/>
    </w:pPr>
    <w:rPr>
      <w:rFonts w:ascii="Cambria Math" w:hAnsi="Cambria Math"/>
      <w:sz w:val="20"/>
    </w:rPr>
  </w:style>
  <w:style w:type="paragraph" w:styleId="BalloonText">
    <w:name w:val="Balloon Text"/>
    <w:basedOn w:val="Normal"/>
    <w:link w:val="BalloonTextChar"/>
    <w:uiPriority w:val="99"/>
    <w:semiHidden/>
    <w:unhideWhenUsed/>
    <w:rsid w:val="00D7262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621"/>
    <w:rPr>
      <w:rFonts w:ascii="Segoe UI" w:hAnsi="Segoe UI" w:cs="Segoe UI"/>
      <w:sz w:val="18"/>
      <w:szCs w:val="18"/>
    </w:rPr>
  </w:style>
  <w:style w:type="paragraph" w:customStyle="1" w:styleId="ListIntro">
    <w:name w:val="List_Intro"/>
    <w:basedOn w:val="Normal"/>
    <w:next w:val="ListBullet"/>
    <w:rsid w:val="004C3C4F"/>
    <w:pPr>
      <w:keepNext/>
      <w:suppressAutoHyphens/>
      <w:spacing w:before="140" w:after="80" w:line="280" w:lineRule="atLeast"/>
    </w:pPr>
    <w:rPr>
      <w:rFonts w:ascii="Times New Roman" w:eastAsia="Times New Roman" w:hAnsi="Times New Roman" w:cs="Times New Roman"/>
      <w:sz w:val="24"/>
      <w:szCs w:val="20"/>
    </w:rPr>
  </w:style>
  <w:style w:type="paragraph" w:styleId="ListNumber3">
    <w:name w:val="List Number 3"/>
    <w:basedOn w:val="Normal"/>
    <w:uiPriority w:val="99"/>
    <w:semiHidden/>
    <w:unhideWhenUsed/>
    <w:rsid w:val="004C3C4F"/>
    <w:pPr>
      <w:numPr>
        <w:numId w:val="14"/>
      </w:numPr>
      <w:contextualSpacing/>
    </w:pPr>
  </w:style>
  <w:style w:type="paragraph" w:styleId="List">
    <w:name w:val="List"/>
    <w:basedOn w:val="Normal"/>
    <w:uiPriority w:val="99"/>
    <w:unhideWhenUsed/>
    <w:rsid w:val="004C3C4F"/>
    <w:pPr>
      <w:ind w:left="360" w:hanging="360"/>
      <w:contextualSpacing/>
    </w:pPr>
  </w:style>
  <w:style w:type="paragraph" w:customStyle="1" w:styleId="ParaBody">
    <w:name w:val="Para_Body"/>
    <w:link w:val="ParaBodyChar"/>
    <w:rsid w:val="00C262EF"/>
    <w:pPr>
      <w:suppressAutoHyphens/>
      <w:spacing w:before="140" w:after="80" w:line="280" w:lineRule="atLeast"/>
    </w:pPr>
    <w:rPr>
      <w:rFonts w:ascii="Times New Roman" w:eastAsia="Times New Roman" w:hAnsi="Times New Roman" w:cs="Times New Roman"/>
      <w:sz w:val="24"/>
      <w:szCs w:val="20"/>
    </w:rPr>
  </w:style>
  <w:style w:type="character" w:customStyle="1" w:styleId="ParaBodyChar">
    <w:name w:val="Para_Body Char"/>
    <w:basedOn w:val="DefaultParagraphFont"/>
    <w:link w:val="ParaBody"/>
    <w:rsid w:val="00C262EF"/>
    <w:rPr>
      <w:rFonts w:ascii="Times New Roman" w:eastAsia="Times New Roman" w:hAnsi="Times New Roman" w:cs="Times New Roman"/>
      <w:sz w:val="24"/>
      <w:szCs w:val="20"/>
    </w:rPr>
  </w:style>
  <w:style w:type="paragraph" w:customStyle="1" w:styleId="TBHeadC">
    <w:name w:val="TBHead_C"/>
    <w:basedOn w:val="Normal"/>
    <w:rsid w:val="00C262EF"/>
    <w:pPr>
      <w:tabs>
        <w:tab w:val="left" w:pos="720"/>
        <w:tab w:val="left" w:pos="1224"/>
        <w:tab w:val="left" w:pos="1584"/>
        <w:tab w:val="right" w:leader="dot" w:pos="4680"/>
      </w:tabs>
      <w:suppressAutoHyphens/>
      <w:spacing w:before="30" w:after="30" w:line="220" w:lineRule="atLeast"/>
      <w:jc w:val="center"/>
    </w:pPr>
    <w:rPr>
      <w:rFonts w:ascii="Helvetica" w:eastAsia="Times New Roman" w:hAnsi="Helvetica" w:cs="Times New Roman"/>
      <w:b/>
      <w:sz w:val="18"/>
      <w:szCs w:val="20"/>
    </w:rPr>
  </w:style>
  <w:style w:type="paragraph" w:customStyle="1" w:styleId="TBItemL">
    <w:name w:val="TBItem_L"/>
    <w:basedOn w:val="Normal"/>
    <w:rsid w:val="00C262EF"/>
    <w:pPr>
      <w:tabs>
        <w:tab w:val="left" w:pos="720"/>
        <w:tab w:val="left" w:pos="1224"/>
        <w:tab w:val="left" w:pos="1584"/>
        <w:tab w:val="right" w:leader="dot" w:pos="4680"/>
      </w:tabs>
      <w:suppressAutoHyphens/>
      <w:spacing w:before="30" w:after="30" w:line="220" w:lineRule="atLeast"/>
    </w:pPr>
    <w:rPr>
      <w:rFonts w:ascii="Helvetica" w:eastAsia="Times New Roman" w:hAnsi="Helvetica" w:cs="Times New Roman"/>
      <w:sz w:val="18"/>
      <w:szCs w:val="20"/>
    </w:rPr>
  </w:style>
  <w:style w:type="paragraph" w:customStyle="1" w:styleId="TBTitle">
    <w:name w:val="TBTitle"/>
    <w:rsid w:val="00C262EF"/>
    <w:pPr>
      <w:keepNext/>
      <w:tabs>
        <w:tab w:val="num" w:pos="1800"/>
      </w:tabs>
      <w:spacing w:line="240" w:lineRule="exact"/>
      <w:ind w:left="720" w:hanging="360"/>
      <w:jc w:val="center"/>
    </w:pPr>
    <w:rPr>
      <w:rFonts w:ascii="Helvetica" w:eastAsia="Times New Roman" w:hAnsi="Helvetica" w:cs="Times New Roman"/>
      <w:b/>
      <w:color w:val="000000"/>
      <w:sz w:val="20"/>
      <w:szCs w:val="20"/>
    </w:rPr>
  </w:style>
  <w:style w:type="paragraph" w:styleId="ListBullet2">
    <w:name w:val="List Bullet 2"/>
    <w:basedOn w:val="Normal"/>
    <w:uiPriority w:val="99"/>
    <w:unhideWhenUsed/>
    <w:rsid w:val="00C262EF"/>
    <w:pPr>
      <w:numPr>
        <w:numId w:val="11"/>
      </w:numPr>
      <w:contextualSpacing/>
    </w:pPr>
  </w:style>
  <w:style w:type="paragraph" w:styleId="ListBullet3">
    <w:name w:val="List Bullet 3"/>
    <w:basedOn w:val="Normal"/>
    <w:uiPriority w:val="99"/>
    <w:unhideWhenUsed/>
    <w:rsid w:val="00C262EF"/>
    <w:pPr>
      <w:numPr>
        <w:numId w:val="12"/>
      </w:numPr>
      <w:contextualSpacing/>
    </w:pPr>
  </w:style>
  <w:style w:type="paragraph" w:styleId="ListBullet4">
    <w:name w:val="List Bullet 4"/>
    <w:basedOn w:val="Normal"/>
    <w:uiPriority w:val="99"/>
    <w:unhideWhenUsed/>
    <w:rsid w:val="00B55174"/>
    <w:pPr>
      <w:numPr>
        <w:numId w:val="13"/>
      </w:numPr>
      <w:contextualSpacing/>
    </w:pPr>
  </w:style>
  <w:style w:type="paragraph" w:customStyle="1" w:styleId="Example">
    <w:name w:val="Example"/>
    <w:basedOn w:val="Equation"/>
    <w:next w:val="Normal"/>
    <w:rsid w:val="00A44ECF"/>
    <w:pPr>
      <w:keepNext/>
      <w:pBdr>
        <w:bottom w:val="single" w:sz="8" w:space="0" w:color="auto"/>
      </w:pBdr>
      <w:tabs>
        <w:tab w:val="num" w:pos="0"/>
      </w:tabs>
      <w:suppressAutoHyphens/>
      <w:spacing w:before="160" w:after="0" w:line="240" w:lineRule="atLeast"/>
      <w:jc w:val="center"/>
    </w:pPr>
    <w:rPr>
      <w:rFonts w:ascii="Helvetica" w:eastAsia="Times New Roman" w:hAnsi="Helvetica" w:cs="Times New Roman"/>
      <w:b/>
      <w:szCs w:val="2"/>
    </w:rPr>
  </w:style>
  <w:style w:type="paragraph" w:customStyle="1" w:styleId="Footerbar">
    <w:name w:val="Footerbar"/>
    <w:basedOn w:val="Footer"/>
    <w:rsid w:val="00A44ECF"/>
    <w:pPr>
      <w:pBdr>
        <w:bottom w:val="single" w:sz="12" w:space="3" w:color="808080"/>
      </w:pBdr>
      <w:tabs>
        <w:tab w:val="left" w:pos="144"/>
        <w:tab w:val="center" w:pos="5040"/>
        <w:tab w:val="right" w:pos="9994"/>
        <w:tab w:val="right" w:pos="10080"/>
      </w:tabs>
      <w:kinsoku w:val="0"/>
      <w:spacing w:line="220" w:lineRule="exact"/>
      <w:ind w:right="0"/>
    </w:pPr>
    <w:rPr>
      <w:snapToGrid w:val="0"/>
      <w:szCs w:val="18"/>
    </w:rPr>
  </w:style>
  <w:style w:type="character" w:styleId="CommentReference">
    <w:name w:val="annotation reference"/>
    <w:basedOn w:val="DefaultParagraphFont"/>
    <w:uiPriority w:val="99"/>
    <w:semiHidden/>
    <w:unhideWhenUsed/>
    <w:rsid w:val="00A1798F"/>
    <w:rPr>
      <w:sz w:val="16"/>
      <w:szCs w:val="16"/>
    </w:rPr>
  </w:style>
  <w:style w:type="paragraph" w:styleId="CommentText">
    <w:name w:val="annotation text"/>
    <w:basedOn w:val="Normal"/>
    <w:link w:val="CommentTextChar"/>
    <w:uiPriority w:val="99"/>
    <w:semiHidden/>
    <w:unhideWhenUsed/>
    <w:rsid w:val="00A1798F"/>
    <w:rPr>
      <w:sz w:val="20"/>
      <w:szCs w:val="20"/>
    </w:rPr>
  </w:style>
  <w:style w:type="character" w:customStyle="1" w:styleId="CommentTextChar">
    <w:name w:val="Comment Text Char"/>
    <w:basedOn w:val="DefaultParagraphFont"/>
    <w:link w:val="CommentText"/>
    <w:uiPriority w:val="99"/>
    <w:semiHidden/>
    <w:rsid w:val="00A1798F"/>
    <w:rPr>
      <w:sz w:val="20"/>
      <w:szCs w:val="20"/>
    </w:rPr>
  </w:style>
  <w:style w:type="paragraph" w:styleId="CommentSubject">
    <w:name w:val="annotation subject"/>
    <w:basedOn w:val="CommentText"/>
    <w:next w:val="CommentText"/>
    <w:link w:val="CommentSubjectChar"/>
    <w:uiPriority w:val="99"/>
    <w:semiHidden/>
    <w:unhideWhenUsed/>
    <w:rsid w:val="00A1798F"/>
    <w:rPr>
      <w:b/>
      <w:bCs/>
    </w:rPr>
  </w:style>
  <w:style w:type="character" w:customStyle="1" w:styleId="CommentSubjectChar">
    <w:name w:val="Comment Subject Char"/>
    <w:basedOn w:val="CommentTextChar"/>
    <w:link w:val="CommentSubject"/>
    <w:uiPriority w:val="99"/>
    <w:semiHidden/>
    <w:rsid w:val="00A1798F"/>
    <w:rPr>
      <w:b/>
      <w:bCs/>
      <w:sz w:val="20"/>
      <w:szCs w:val="20"/>
    </w:rPr>
  </w:style>
  <w:style w:type="character" w:styleId="Strong">
    <w:name w:val="Strong"/>
    <w:basedOn w:val="DefaultParagraphFont"/>
    <w:uiPriority w:val="19"/>
    <w:semiHidden/>
    <w:rsid w:val="0070087F"/>
    <w:rPr>
      <w:b/>
      <w:bCs/>
    </w:rPr>
  </w:style>
  <w:style w:type="character" w:styleId="FollowedHyperlink">
    <w:name w:val="FollowedHyperlink"/>
    <w:basedOn w:val="DefaultParagraphFont"/>
    <w:uiPriority w:val="99"/>
    <w:semiHidden/>
    <w:unhideWhenUsed/>
    <w:rsid w:val="001E5B38"/>
    <w:rPr>
      <w:color w:val="000000" w:themeColor="followedHyperlink"/>
      <w:u w:val="single"/>
    </w:rPr>
  </w:style>
  <w:style w:type="paragraph" w:styleId="BodyText">
    <w:name w:val="Body Text"/>
    <w:basedOn w:val="Normal"/>
    <w:link w:val="BodyTextChar"/>
    <w:uiPriority w:val="1"/>
    <w:qFormat/>
    <w:rsid w:val="008A2BF0"/>
    <w:pPr>
      <w:widowControl w:val="0"/>
      <w:spacing w:before="10" w:after="0"/>
      <w:ind w:left="600"/>
    </w:pPr>
    <w:rPr>
      <w:rFonts w:ascii="Times New Roman" w:eastAsia="Times New Roman" w:hAnsi="Times New Roman"/>
      <w:sz w:val="20"/>
      <w:szCs w:val="20"/>
    </w:rPr>
  </w:style>
  <w:style w:type="character" w:customStyle="1" w:styleId="BodyTextChar">
    <w:name w:val="Body Text Char"/>
    <w:basedOn w:val="DefaultParagraphFont"/>
    <w:link w:val="BodyText"/>
    <w:uiPriority w:val="1"/>
    <w:rsid w:val="008A2BF0"/>
    <w:rPr>
      <w:rFonts w:ascii="Times New Roman" w:eastAsia="Times New Roman" w:hAnsi="Times New Roman"/>
      <w:sz w:val="20"/>
      <w:szCs w:val="20"/>
    </w:rPr>
  </w:style>
  <w:style w:type="paragraph" w:styleId="NoteHeading">
    <w:name w:val="Note Heading"/>
    <w:basedOn w:val="Normal"/>
    <w:next w:val="Normal"/>
    <w:link w:val="NoteHeadingChar"/>
    <w:uiPriority w:val="99"/>
    <w:unhideWhenUsed/>
    <w:rsid w:val="008A2BF0"/>
    <w:pPr>
      <w:spacing w:after="0"/>
    </w:pPr>
  </w:style>
  <w:style w:type="character" w:customStyle="1" w:styleId="NoteHeadingChar">
    <w:name w:val="Note Heading Char"/>
    <w:basedOn w:val="DefaultParagraphFont"/>
    <w:link w:val="NoteHeading"/>
    <w:uiPriority w:val="99"/>
    <w:rsid w:val="008A2BF0"/>
  </w:style>
  <w:style w:type="paragraph" w:customStyle="1" w:styleId="TableParagraph">
    <w:name w:val="Table Paragraph"/>
    <w:basedOn w:val="Normal"/>
    <w:uiPriority w:val="1"/>
    <w:qFormat/>
    <w:rsid w:val="008A2BF0"/>
    <w:pPr>
      <w:widowControl w:val="0"/>
      <w:spacing w:after="0"/>
    </w:pPr>
    <w:rPr>
      <w:rFonts w:asciiTheme="minorHAnsi" w:eastAsiaTheme="minorHAnsi" w:hAnsiTheme="minorHAnsi"/>
    </w:rPr>
  </w:style>
  <w:style w:type="character" w:customStyle="1" w:styleId="Link">
    <w:name w:val="Link"/>
    <w:basedOn w:val="DefaultParagraphFont"/>
    <w:uiPriority w:val="1"/>
    <w:qFormat/>
    <w:rsid w:val="00D63077"/>
    <w:rPr>
      <w:rFonts w:asciiTheme="minorHAnsi" w:hAnsiTheme="minorHAnsi" w:cstheme="minorHAnsi"/>
      <w:color w:val="0000FF" w:themeColor="accent5"/>
    </w:rPr>
  </w:style>
  <w:style w:type="character" w:customStyle="1" w:styleId="link-superscript">
    <w:name w:val="link-superscript"/>
    <w:basedOn w:val="Link"/>
    <w:uiPriority w:val="1"/>
    <w:qFormat/>
    <w:rsid w:val="003C5BC4"/>
    <w:rPr>
      <w:rFonts w:asciiTheme="minorHAnsi" w:hAnsiTheme="minorHAnsi" w:cstheme="minorHAnsi"/>
      <w:color w:val="0000FF" w:themeColor="accent5"/>
      <w:vertAlign w:val="superscript"/>
    </w:rPr>
  </w:style>
  <w:style w:type="paragraph" w:customStyle="1" w:styleId="FigTitle">
    <w:name w:val="Fig Title"/>
    <w:basedOn w:val="Caption"/>
    <w:next w:val="Body"/>
    <w:qFormat/>
    <w:rsid w:val="00672C07"/>
  </w:style>
  <w:style w:type="numbering" w:customStyle="1" w:styleId="Appendices">
    <w:name w:val="Appendices"/>
    <w:uiPriority w:val="99"/>
    <w:rsid w:val="00D52F4D"/>
    <w:pPr>
      <w:numPr>
        <w:numId w:val="17"/>
      </w:numPr>
    </w:pPr>
  </w:style>
  <w:style w:type="paragraph" w:styleId="EndnoteText">
    <w:name w:val="endnote text"/>
    <w:basedOn w:val="Normal"/>
    <w:link w:val="EndnoteTextChar"/>
    <w:uiPriority w:val="99"/>
    <w:semiHidden/>
    <w:unhideWhenUsed/>
    <w:rsid w:val="002B05B3"/>
    <w:pPr>
      <w:spacing w:after="0"/>
    </w:pPr>
    <w:rPr>
      <w:sz w:val="20"/>
      <w:szCs w:val="20"/>
    </w:rPr>
  </w:style>
  <w:style w:type="character" w:customStyle="1" w:styleId="EndnoteTextChar">
    <w:name w:val="Endnote Text Char"/>
    <w:basedOn w:val="DefaultParagraphFont"/>
    <w:link w:val="EndnoteText"/>
    <w:uiPriority w:val="99"/>
    <w:semiHidden/>
    <w:rsid w:val="002B05B3"/>
    <w:rPr>
      <w:sz w:val="20"/>
      <w:szCs w:val="20"/>
    </w:rPr>
  </w:style>
  <w:style w:type="character" w:styleId="EndnoteReference">
    <w:name w:val="endnote reference"/>
    <w:basedOn w:val="DefaultParagraphFont"/>
    <w:uiPriority w:val="99"/>
    <w:semiHidden/>
    <w:unhideWhenUsed/>
    <w:rsid w:val="002B05B3"/>
    <w:rPr>
      <w:vertAlign w:val="superscript"/>
    </w:rPr>
  </w:style>
  <w:style w:type="paragraph" w:styleId="NormalWeb">
    <w:name w:val="Normal (Web)"/>
    <w:basedOn w:val="Normal"/>
    <w:uiPriority w:val="99"/>
    <w:semiHidden/>
    <w:unhideWhenUsed/>
    <w:rsid w:val="006A779A"/>
    <w:pPr>
      <w:spacing w:before="100" w:beforeAutospacing="1" w:after="100" w:afterAutospacing="1"/>
    </w:pPr>
    <w:rPr>
      <w:rFonts w:ascii="Times New Roman" w:hAnsi="Times New Roman" w:cs="Times New Roman"/>
      <w:sz w:val="24"/>
      <w:szCs w:val="24"/>
    </w:rPr>
  </w:style>
  <w:style w:type="character" w:customStyle="1" w:styleId="FootnoteNumber">
    <w:name w:val="Footnote_Number"/>
    <w:basedOn w:val="DefaultParagraphFont"/>
    <w:uiPriority w:val="1"/>
    <w:qFormat/>
    <w:rsid w:val="004F7235"/>
    <w:rPr>
      <w:sz w:val="22"/>
      <w:szCs w:val="22"/>
      <w:vertAlign w:val="superscript"/>
    </w:rPr>
  </w:style>
  <w:style w:type="paragraph" w:styleId="TOC4">
    <w:name w:val="toc 4"/>
    <w:basedOn w:val="Normal"/>
    <w:next w:val="Normal"/>
    <w:autoRedefine/>
    <w:uiPriority w:val="39"/>
    <w:unhideWhenUsed/>
    <w:rsid w:val="00AF7797"/>
    <w:pPr>
      <w:spacing w:after="100" w:line="276" w:lineRule="auto"/>
      <w:ind w:left="660"/>
    </w:pPr>
    <w:rPr>
      <w:rFonts w:asciiTheme="minorHAnsi" w:hAnsiTheme="minorHAnsi"/>
    </w:rPr>
  </w:style>
  <w:style w:type="paragraph" w:styleId="TOC5">
    <w:name w:val="toc 5"/>
    <w:basedOn w:val="Normal"/>
    <w:next w:val="Normal"/>
    <w:autoRedefine/>
    <w:uiPriority w:val="39"/>
    <w:unhideWhenUsed/>
    <w:rsid w:val="00AF7797"/>
    <w:pPr>
      <w:spacing w:after="100" w:line="276" w:lineRule="auto"/>
      <w:ind w:left="880"/>
    </w:pPr>
    <w:rPr>
      <w:rFonts w:asciiTheme="minorHAnsi" w:hAnsiTheme="minorHAnsi"/>
    </w:rPr>
  </w:style>
  <w:style w:type="paragraph" w:styleId="TOC6">
    <w:name w:val="toc 6"/>
    <w:basedOn w:val="Normal"/>
    <w:next w:val="Normal"/>
    <w:autoRedefine/>
    <w:uiPriority w:val="39"/>
    <w:unhideWhenUsed/>
    <w:rsid w:val="00AF7797"/>
    <w:pPr>
      <w:spacing w:after="100" w:line="276" w:lineRule="auto"/>
      <w:ind w:left="1100"/>
    </w:pPr>
    <w:rPr>
      <w:rFonts w:asciiTheme="minorHAnsi" w:hAnsiTheme="minorHAnsi"/>
    </w:rPr>
  </w:style>
  <w:style w:type="paragraph" w:styleId="TOC7">
    <w:name w:val="toc 7"/>
    <w:basedOn w:val="Normal"/>
    <w:next w:val="Normal"/>
    <w:autoRedefine/>
    <w:uiPriority w:val="39"/>
    <w:unhideWhenUsed/>
    <w:rsid w:val="00AF7797"/>
    <w:pPr>
      <w:spacing w:after="100" w:line="276" w:lineRule="auto"/>
      <w:ind w:left="1320"/>
    </w:pPr>
    <w:rPr>
      <w:rFonts w:asciiTheme="minorHAnsi" w:hAnsiTheme="minorHAnsi"/>
    </w:rPr>
  </w:style>
  <w:style w:type="paragraph" w:styleId="TOC8">
    <w:name w:val="toc 8"/>
    <w:basedOn w:val="Normal"/>
    <w:next w:val="Normal"/>
    <w:autoRedefine/>
    <w:uiPriority w:val="39"/>
    <w:unhideWhenUsed/>
    <w:rsid w:val="00AF7797"/>
    <w:pPr>
      <w:spacing w:after="100" w:line="276" w:lineRule="auto"/>
      <w:ind w:left="1540"/>
    </w:pPr>
    <w:rPr>
      <w:rFonts w:asciiTheme="minorHAnsi" w:hAnsiTheme="minorHAnsi"/>
    </w:rPr>
  </w:style>
  <w:style w:type="paragraph" w:styleId="TOC9">
    <w:name w:val="toc 9"/>
    <w:basedOn w:val="Normal"/>
    <w:next w:val="Normal"/>
    <w:autoRedefine/>
    <w:uiPriority w:val="39"/>
    <w:unhideWhenUsed/>
    <w:rsid w:val="00AF7797"/>
    <w:pPr>
      <w:spacing w:after="100" w:line="276" w:lineRule="auto"/>
      <w:ind w:left="176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78065">
      <w:bodyDiv w:val="1"/>
      <w:marLeft w:val="0"/>
      <w:marRight w:val="0"/>
      <w:marTop w:val="0"/>
      <w:marBottom w:val="0"/>
      <w:divBdr>
        <w:top w:val="none" w:sz="0" w:space="0" w:color="auto"/>
        <w:left w:val="none" w:sz="0" w:space="0" w:color="auto"/>
        <w:bottom w:val="none" w:sz="0" w:space="0" w:color="auto"/>
        <w:right w:val="none" w:sz="0" w:space="0" w:color="auto"/>
      </w:divBdr>
    </w:div>
    <w:div w:id="282228481">
      <w:bodyDiv w:val="1"/>
      <w:marLeft w:val="0"/>
      <w:marRight w:val="0"/>
      <w:marTop w:val="0"/>
      <w:marBottom w:val="0"/>
      <w:divBdr>
        <w:top w:val="none" w:sz="0" w:space="0" w:color="auto"/>
        <w:left w:val="none" w:sz="0" w:space="0" w:color="auto"/>
        <w:bottom w:val="none" w:sz="0" w:space="0" w:color="auto"/>
        <w:right w:val="none" w:sz="0" w:space="0" w:color="auto"/>
      </w:divBdr>
    </w:div>
    <w:div w:id="316350070">
      <w:bodyDiv w:val="1"/>
      <w:marLeft w:val="0"/>
      <w:marRight w:val="0"/>
      <w:marTop w:val="0"/>
      <w:marBottom w:val="0"/>
      <w:divBdr>
        <w:top w:val="none" w:sz="0" w:space="0" w:color="auto"/>
        <w:left w:val="none" w:sz="0" w:space="0" w:color="auto"/>
        <w:bottom w:val="none" w:sz="0" w:space="0" w:color="auto"/>
        <w:right w:val="none" w:sz="0" w:space="0" w:color="auto"/>
      </w:divBdr>
    </w:div>
    <w:div w:id="323969899">
      <w:bodyDiv w:val="1"/>
      <w:marLeft w:val="0"/>
      <w:marRight w:val="0"/>
      <w:marTop w:val="0"/>
      <w:marBottom w:val="0"/>
      <w:divBdr>
        <w:top w:val="none" w:sz="0" w:space="0" w:color="auto"/>
        <w:left w:val="none" w:sz="0" w:space="0" w:color="auto"/>
        <w:bottom w:val="none" w:sz="0" w:space="0" w:color="auto"/>
        <w:right w:val="none" w:sz="0" w:space="0" w:color="auto"/>
      </w:divBdr>
    </w:div>
    <w:div w:id="333994079">
      <w:bodyDiv w:val="1"/>
      <w:marLeft w:val="0"/>
      <w:marRight w:val="0"/>
      <w:marTop w:val="0"/>
      <w:marBottom w:val="0"/>
      <w:divBdr>
        <w:top w:val="none" w:sz="0" w:space="0" w:color="auto"/>
        <w:left w:val="none" w:sz="0" w:space="0" w:color="auto"/>
        <w:bottom w:val="none" w:sz="0" w:space="0" w:color="auto"/>
        <w:right w:val="none" w:sz="0" w:space="0" w:color="auto"/>
      </w:divBdr>
    </w:div>
    <w:div w:id="459886569">
      <w:bodyDiv w:val="1"/>
      <w:marLeft w:val="0"/>
      <w:marRight w:val="0"/>
      <w:marTop w:val="0"/>
      <w:marBottom w:val="0"/>
      <w:divBdr>
        <w:top w:val="none" w:sz="0" w:space="0" w:color="auto"/>
        <w:left w:val="none" w:sz="0" w:space="0" w:color="auto"/>
        <w:bottom w:val="none" w:sz="0" w:space="0" w:color="auto"/>
        <w:right w:val="none" w:sz="0" w:space="0" w:color="auto"/>
      </w:divBdr>
    </w:div>
    <w:div w:id="468480140">
      <w:bodyDiv w:val="1"/>
      <w:marLeft w:val="0"/>
      <w:marRight w:val="0"/>
      <w:marTop w:val="0"/>
      <w:marBottom w:val="0"/>
      <w:divBdr>
        <w:top w:val="none" w:sz="0" w:space="0" w:color="auto"/>
        <w:left w:val="none" w:sz="0" w:space="0" w:color="auto"/>
        <w:bottom w:val="none" w:sz="0" w:space="0" w:color="auto"/>
        <w:right w:val="none" w:sz="0" w:space="0" w:color="auto"/>
      </w:divBdr>
    </w:div>
    <w:div w:id="484976460">
      <w:bodyDiv w:val="1"/>
      <w:marLeft w:val="0"/>
      <w:marRight w:val="0"/>
      <w:marTop w:val="0"/>
      <w:marBottom w:val="0"/>
      <w:divBdr>
        <w:top w:val="none" w:sz="0" w:space="0" w:color="auto"/>
        <w:left w:val="none" w:sz="0" w:space="0" w:color="auto"/>
        <w:bottom w:val="none" w:sz="0" w:space="0" w:color="auto"/>
        <w:right w:val="none" w:sz="0" w:space="0" w:color="auto"/>
      </w:divBdr>
    </w:div>
    <w:div w:id="572549720">
      <w:bodyDiv w:val="1"/>
      <w:marLeft w:val="0"/>
      <w:marRight w:val="0"/>
      <w:marTop w:val="0"/>
      <w:marBottom w:val="0"/>
      <w:divBdr>
        <w:top w:val="none" w:sz="0" w:space="0" w:color="auto"/>
        <w:left w:val="none" w:sz="0" w:space="0" w:color="auto"/>
        <w:bottom w:val="none" w:sz="0" w:space="0" w:color="auto"/>
        <w:right w:val="none" w:sz="0" w:space="0" w:color="auto"/>
      </w:divBdr>
    </w:div>
    <w:div w:id="595527941">
      <w:bodyDiv w:val="1"/>
      <w:marLeft w:val="0"/>
      <w:marRight w:val="0"/>
      <w:marTop w:val="0"/>
      <w:marBottom w:val="0"/>
      <w:divBdr>
        <w:top w:val="none" w:sz="0" w:space="0" w:color="auto"/>
        <w:left w:val="none" w:sz="0" w:space="0" w:color="auto"/>
        <w:bottom w:val="none" w:sz="0" w:space="0" w:color="auto"/>
        <w:right w:val="none" w:sz="0" w:space="0" w:color="auto"/>
      </w:divBdr>
    </w:div>
    <w:div w:id="787965272">
      <w:bodyDiv w:val="1"/>
      <w:marLeft w:val="0"/>
      <w:marRight w:val="0"/>
      <w:marTop w:val="0"/>
      <w:marBottom w:val="0"/>
      <w:divBdr>
        <w:top w:val="none" w:sz="0" w:space="0" w:color="auto"/>
        <w:left w:val="none" w:sz="0" w:space="0" w:color="auto"/>
        <w:bottom w:val="none" w:sz="0" w:space="0" w:color="auto"/>
        <w:right w:val="none" w:sz="0" w:space="0" w:color="auto"/>
      </w:divBdr>
    </w:div>
    <w:div w:id="966081836">
      <w:bodyDiv w:val="1"/>
      <w:marLeft w:val="0"/>
      <w:marRight w:val="0"/>
      <w:marTop w:val="0"/>
      <w:marBottom w:val="0"/>
      <w:divBdr>
        <w:top w:val="none" w:sz="0" w:space="0" w:color="auto"/>
        <w:left w:val="none" w:sz="0" w:space="0" w:color="auto"/>
        <w:bottom w:val="none" w:sz="0" w:space="0" w:color="auto"/>
        <w:right w:val="none" w:sz="0" w:space="0" w:color="auto"/>
      </w:divBdr>
    </w:div>
    <w:div w:id="1012950735">
      <w:bodyDiv w:val="1"/>
      <w:marLeft w:val="0"/>
      <w:marRight w:val="0"/>
      <w:marTop w:val="0"/>
      <w:marBottom w:val="0"/>
      <w:divBdr>
        <w:top w:val="none" w:sz="0" w:space="0" w:color="auto"/>
        <w:left w:val="none" w:sz="0" w:space="0" w:color="auto"/>
        <w:bottom w:val="none" w:sz="0" w:space="0" w:color="auto"/>
        <w:right w:val="none" w:sz="0" w:space="0" w:color="auto"/>
      </w:divBdr>
    </w:div>
    <w:div w:id="1049844969">
      <w:bodyDiv w:val="1"/>
      <w:marLeft w:val="0"/>
      <w:marRight w:val="0"/>
      <w:marTop w:val="0"/>
      <w:marBottom w:val="0"/>
      <w:divBdr>
        <w:top w:val="none" w:sz="0" w:space="0" w:color="auto"/>
        <w:left w:val="none" w:sz="0" w:space="0" w:color="auto"/>
        <w:bottom w:val="none" w:sz="0" w:space="0" w:color="auto"/>
        <w:right w:val="none" w:sz="0" w:space="0" w:color="auto"/>
      </w:divBdr>
    </w:div>
    <w:div w:id="1071469323">
      <w:bodyDiv w:val="1"/>
      <w:marLeft w:val="0"/>
      <w:marRight w:val="0"/>
      <w:marTop w:val="0"/>
      <w:marBottom w:val="0"/>
      <w:divBdr>
        <w:top w:val="none" w:sz="0" w:space="0" w:color="auto"/>
        <w:left w:val="none" w:sz="0" w:space="0" w:color="auto"/>
        <w:bottom w:val="none" w:sz="0" w:space="0" w:color="auto"/>
        <w:right w:val="none" w:sz="0" w:space="0" w:color="auto"/>
      </w:divBdr>
    </w:div>
    <w:div w:id="1116603036">
      <w:bodyDiv w:val="1"/>
      <w:marLeft w:val="0"/>
      <w:marRight w:val="0"/>
      <w:marTop w:val="0"/>
      <w:marBottom w:val="0"/>
      <w:divBdr>
        <w:top w:val="none" w:sz="0" w:space="0" w:color="auto"/>
        <w:left w:val="none" w:sz="0" w:space="0" w:color="auto"/>
        <w:bottom w:val="none" w:sz="0" w:space="0" w:color="auto"/>
        <w:right w:val="none" w:sz="0" w:space="0" w:color="auto"/>
      </w:divBdr>
    </w:div>
    <w:div w:id="1150754273">
      <w:bodyDiv w:val="1"/>
      <w:marLeft w:val="0"/>
      <w:marRight w:val="0"/>
      <w:marTop w:val="0"/>
      <w:marBottom w:val="0"/>
      <w:divBdr>
        <w:top w:val="none" w:sz="0" w:space="0" w:color="auto"/>
        <w:left w:val="none" w:sz="0" w:space="0" w:color="auto"/>
        <w:bottom w:val="none" w:sz="0" w:space="0" w:color="auto"/>
        <w:right w:val="none" w:sz="0" w:space="0" w:color="auto"/>
      </w:divBdr>
    </w:div>
    <w:div w:id="1237977914">
      <w:bodyDiv w:val="1"/>
      <w:marLeft w:val="0"/>
      <w:marRight w:val="0"/>
      <w:marTop w:val="0"/>
      <w:marBottom w:val="0"/>
      <w:divBdr>
        <w:top w:val="none" w:sz="0" w:space="0" w:color="auto"/>
        <w:left w:val="none" w:sz="0" w:space="0" w:color="auto"/>
        <w:bottom w:val="none" w:sz="0" w:space="0" w:color="auto"/>
        <w:right w:val="none" w:sz="0" w:space="0" w:color="auto"/>
      </w:divBdr>
    </w:div>
    <w:div w:id="1238242619">
      <w:bodyDiv w:val="1"/>
      <w:marLeft w:val="0"/>
      <w:marRight w:val="0"/>
      <w:marTop w:val="0"/>
      <w:marBottom w:val="0"/>
      <w:divBdr>
        <w:top w:val="none" w:sz="0" w:space="0" w:color="auto"/>
        <w:left w:val="none" w:sz="0" w:space="0" w:color="auto"/>
        <w:bottom w:val="none" w:sz="0" w:space="0" w:color="auto"/>
        <w:right w:val="none" w:sz="0" w:space="0" w:color="auto"/>
      </w:divBdr>
    </w:div>
    <w:div w:id="1256354820">
      <w:bodyDiv w:val="1"/>
      <w:marLeft w:val="0"/>
      <w:marRight w:val="0"/>
      <w:marTop w:val="0"/>
      <w:marBottom w:val="0"/>
      <w:divBdr>
        <w:top w:val="none" w:sz="0" w:space="0" w:color="auto"/>
        <w:left w:val="none" w:sz="0" w:space="0" w:color="auto"/>
        <w:bottom w:val="none" w:sz="0" w:space="0" w:color="auto"/>
        <w:right w:val="none" w:sz="0" w:space="0" w:color="auto"/>
      </w:divBdr>
    </w:div>
    <w:div w:id="1339964470">
      <w:bodyDiv w:val="1"/>
      <w:marLeft w:val="0"/>
      <w:marRight w:val="0"/>
      <w:marTop w:val="0"/>
      <w:marBottom w:val="0"/>
      <w:divBdr>
        <w:top w:val="none" w:sz="0" w:space="0" w:color="auto"/>
        <w:left w:val="none" w:sz="0" w:space="0" w:color="auto"/>
        <w:bottom w:val="none" w:sz="0" w:space="0" w:color="auto"/>
        <w:right w:val="none" w:sz="0" w:space="0" w:color="auto"/>
      </w:divBdr>
    </w:div>
    <w:div w:id="1340890610">
      <w:bodyDiv w:val="1"/>
      <w:marLeft w:val="0"/>
      <w:marRight w:val="0"/>
      <w:marTop w:val="0"/>
      <w:marBottom w:val="0"/>
      <w:divBdr>
        <w:top w:val="none" w:sz="0" w:space="0" w:color="auto"/>
        <w:left w:val="none" w:sz="0" w:space="0" w:color="auto"/>
        <w:bottom w:val="none" w:sz="0" w:space="0" w:color="auto"/>
        <w:right w:val="none" w:sz="0" w:space="0" w:color="auto"/>
      </w:divBdr>
    </w:div>
    <w:div w:id="1390805564">
      <w:bodyDiv w:val="1"/>
      <w:marLeft w:val="0"/>
      <w:marRight w:val="0"/>
      <w:marTop w:val="0"/>
      <w:marBottom w:val="0"/>
      <w:divBdr>
        <w:top w:val="none" w:sz="0" w:space="0" w:color="auto"/>
        <w:left w:val="none" w:sz="0" w:space="0" w:color="auto"/>
        <w:bottom w:val="none" w:sz="0" w:space="0" w:color="auto"/>
        <w:right w:val="none" w:sz="0" w:space="0" w:color="auto"/>
      </w:divBdr>
    </w:div>
    <w:div w:id="1401556599">
      <w:bodyDiv w:val="1"/>
      <w:marLeft w:val="0"/>
      <w:marRight w:val="0"/>
      <w:marTop w:val="0"/>
      <w:marBottom w:val="0"/>
      <w:divBdr>
        <w:top w:val="none" w:sz="0" w:space="0" w:color="auto"/>
        <w:left w:val="none" w:sz="0" w:space="0" w:color="auto"/>
        <w:bottom w:val="none" w:sz="0" w:space="0" w:color="auto"/>
        <w:right w:val="none" w:sz="0" w:space="0" w:color="auto"/>
      </w:divBdr>
    </w:div>
    <w:div w:id="1511220966">
      <w:bodyDiv w:val="1"/>
      <w:marLeft w:val="0"/>
      <w:marRight w:val="0"/>
      <w:marTop w:val="0"/>
      <w:marBottom w:val="0"/>
      <w:divBdr>
        <w:top w:val="none" w:sz="0" w:space="0" w:color="auto"/>
        <w:left w:val="none" w:sz="0" w:space="0" w:color="auto"/>
        <w:bottom w:val="none" w:sz="0" w:space="0" w:color="auto"/>
        <w:right w:val="none" w:sz="0" w:space="0" w:color="auto"/>
      </w:divBdr>
    </w:div>
    <w:div w:id="1584028783">
      <w:bodyDiv w:val="1"/>
      <w:marLeft w:val="0"/>
      <w:marRight w:val="0"/>
      <w:marTop w:val="0"/>
      <w:marBottom w:val="0"/>
      <w:divBdr>
        <w:top w:val="none" w:sz="0" w:space="0" w:color="auto"/>
        <w:left w:val="none" w:sz="0" w:space="0" w:color="auto"/>
        <w:bottom w:val="none" w:sz="0" w:space="0" w:color="auto"/>
        <w:right w:val="none" w:sz="0" w:space="0" w:color="auto"/>
      </w:divBdr>
    </w:div>
    <w:div w:id="1600289595">
      <w:bodyDiv w:val="1"/>
      <w:marLeft w:val="0"/>
      <w:marRight w:val="0"/>
      <w:marTop w:val="0"/>
      <w:marBottom w:val="0"/>
      <w:divBdr>
        <w:top w:val="none" w:sz="0" w:space="0" w:color="auto"/>
        <w:left w:val="none" w:sz="0" w:space="0" w:color="auto"/>
        <w:bottom w:val="none" w:sz="0" w:space="0" w:color="auto"/>
        <w:right w:val="none" w:sz="0" w:space="0" w:color="auto"/>
      </w:divBdr>
    </w:div>
    <w:div w:id="1602488921">
      <w:bodyDiv w:val="1"/>
      <w:marLeft w:val="0"/>
      <w:marRight w:val="0"/>
      <w:marTop w:val="0"/>
      <w:marBottom w:val="0"/>
      <w:divBdr>
        <w:top w:val="none" w:sz="0" w:space="0" w:color="auto"/>
        <w:left w:val="none" w:sz="0" w:space="0" w:color="auto"/>
        <w:bottom w:val="none" w:sz="0" w:space="0" w:color="auto"/>
        <w:right w:val="none" w:sz="0" w:space="0" w:color="auto"/>
      </w:divBdr>
    </w:div>
    <w:div w:id="1709060245">
      <w:bodyDiv w:val="1"/>
      <w:marLeft w:val="0"/>
      <w:marRight w:val="0"/>
      <w:marTop w:val="0"/>
      <w:marBottom w:val="0"/>
      <w:divBdr>
        <w:top w:val="none" w:sz="0" w:space="0" w:color="auto"/>
        <w:left w:val="none" w:sz="0" w:space="0" w:color="auto"/>
        <w:bottom w:val="none" w:sz="0" w:space="0" w:color="auto"/>
        <w:right w:val="none" w:sz="0" w:space="0" w:color="auto"/>
      </w:divBdr>
    </w:div>
    <w:div w:id="1764571563">
      <w:bodyDiv w:val="1"/>
      <w:marLeft w:val="0"/>
      <w:marRight w:val="0"/>
      <w:marTop w:val="0"/>
      <w:marBottom w:val="0"/>
      <w:divBdr>
        <w:top w:val="none" w:sz="0" w:space="0" w:color="auto"/>
        <w:left w:val="none" w:sz="0" w:space="0" w:color="auto"/>
        <w:bottom w:val="none" w:sz="0" w:space="0" w:color="auto"/>
        <w:right w:val="none" w:sz="0" w:space="0" w:color="auto"/>
      </w:divBdr>
    </w:div>
    <w:div w:id="1796017919">
      <w:bodyDiv w:val="1"/>
      <w:marLeft w:val="0"/>
      <w:marRight w:val="0"/>
      <w:marTop w:val="0"/>
      <w:marBottom w:val="0"/>
      <w:divBdr>
        <w:top w:val="none" w:sz="0" w:space="0" w:color="auto"/>
        <w:left w:val="none" w:sz="0" w:space="0" w:color="auto"/>
        <w:bottom w:val="none" w:sz="0" w:space="0" w:color="auto"/>
        <w:right w:val="none" w:sz="0" w:space="0" w:color="auto"/>
      </w:divBdr>
    </w:div>
    <w:div w:id="1834368374">
      <w:bodyDiv w:val="1"/>
      <w:marLeft w:val="0"/>
      <w:marRight w:val="0"/>
      <w:marTop w:val="0"/>
      <w:marBottom w:val="0"/>
      <w:divBdr>
        <w:top w:val="none" w:sz="0" w:space="0" w:color="auto"/>
        <w:left w:val="none" w:sz="0" w:space="0" w:color="auto"/>
        <w:bottom w:val="none" w:sz="0" w:space="0" w:color="auto"/>
        <w:right w:val="none" w:sz="0" w:space="0" w:color="auto"/>
      </w:divBdr>
    </w:div>
    <w:div w:id="1844783394">
      <w:bodyDiv w:val="1"/>
      <w:marLeft w:val="0"/>
      <w:marRight w:val="0"/>
      <w:marTop w:val="0"/>
      <w:marBottom w:val="0"/>
      <w:divBdr>
        <w:top w:val="none" w:sz="0" w:space="0" w:color="auto"/>
        <w:left w:val="none" w:sz="0" w:space="0" w:color="auto"/>
        <w:bottom w:val="none" w:sz="0" w:space="0" w:color="auto"/>
        <w:right w:val="none" w:sz="0" w:space="0" w:color="auto"/>
      </w:divBdr>
    </w:div>
    <w:div w:id="1960910040">
      <w:bodyDiv w:val="1"/>
      <w:marLeft w:val="0"/>
      <w:marRight w:val="0"/>
      <w:marTop w:val="0"/>
      <w:marBottom w:val="0"/>
      <w:divBdr>
        <w:top w:val="none" w:sz="0" w:space="0" w:color="auto"/>
        <w:left w:val="none" w:sz="0" w:space="0" w:color="auto"/>
        <w:bottom w:val="none" w:sz="0" w:space="0" w:color="auto"/>
        <w:right w:val="none" w:sz="0" w:space="0" w:color="auto"/>
      </w:divBdr>
    </w:div>
    <w:div w:id="1992174504">
      <w:bodyDiv w:val="1"/>
      <w:marLeft w:val="0"/>
      <w:marRight w:val="0"/>
      <w:marTop w:val="0"/>
      <w:marBottom w:val="0"/>
      <w:divBdr>
        <w:top w:val="none" w:sz="0" w:space="0" w:color="auto"/>
        <w:left w:val="none" w:sz="0" w:space="0" w:color="auto"/>
        <w:bottom w:val="none" w:sz="0" w:space="0" w:color="auto"/>
        <w:right w:val="none" w:sz="0" w:space="0" w:color="auto"/>
      </w:divBdr>
    </w:div>
    <w:div w:id="2000845786">
      <w:bodyDiv w:val="1"/>
      <w:marLeft w:val="0"/>
      <w:marRight w:val="0"/>
      <w:marTop w:val="0"/>
      <w:marBottom w:val="0"/>
      <w:divBdr>
        <w:top w:val="none" w:sz="0" w:space="0" w:color="auto"/>
        <w:left w:val="none" w:sz="0" w:space="0" w:color="auto"/>
        <w:bottom w:val="none" w:sz="0" w:space="0" w:color="auto"/>
        <w:right w:val="none" w:sz="0" w:space="0" w:color="auto"/>
      </w:divBdr>
    </w:div>
    <w:div w:id="2016299497">
      <w:bodyDiv w:val="1"/>
      <w:marLeft w:val="0"/>
      <w:marRight w:val="0"/>
      <w:marTop w:val="0"/>
      <w:marBottom w:val="0"/>
      <w:divBdr>
        <w:top w:val="none" w:sz="0" w:space="0" w:color="auto"/>
        <w:left w:val="none" w:sz="0" w:space="0" w:color="auto"/>
        <w:bottom w:val="none" w:sz="0" w:space="0" w:color="auto"/>
        <w:right w:val="none" w:sz="0" w:space="0" w:color="auto"/>
      </w:divBdr>
      <w:divsChild>
        <w:div w:id="93092703">
          <w:marLeft w:val="0"/>
          <w:marRight w:val="0"/>
          <w:marTop w:val="240"/>
          <w:marBottom w:val="240"/>
          <w:divBdr>
            <w:top w:val="none" w:sz="0" w:space="0" w:color="auto"/>
            <w:left w:val="none" w:sz="0" w:space="0" w:color="auto"/>
            <w:bottom w:val="none" w:sz="0" w:space="0" w:color="auto"/>
            <w:right w:val="none" w:sz="0" w:space="0" w:color="auto"/>
          </w:divBdr>
        </w:div>
      </w:divsChild>
    </w:div>
    <w:div w:id="210483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www.freescale.com/sensorfusion" TargetMode="External"/><Relationship Id="rId42" Type="http://schemas.openxmlformats.org/officeDocument/2006/relationships/hyperlink" Target="http://www.pemicro.com/opensda" TargetMode="External"/><Relationship Id="rId47" Type="http://schemas.openxmlformats.org/officeDocument/2006/relationships/image" Target="media/image16.png"/><Relationship Id="rId63" Type="http://schemas.openxmlformats.org/officeDocument/2006/relationships/image" Target="media/image30.emf"/><Relationship Id="rId68" Type="http://schemas.openxmlformats.org/officeDocument/2006/relationships/image" Target="media/image35.emf"/><Relationship Id="rId84" Type="http://schemas.openxmlformats.org/officeDocument/2006/relationships/footer" Target="footer4.xml"/><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hyperlink" Target="http://en.wikipedia.org/wiki/SLERP" TargetMode="External"/><Relationship Id="rId37" Type="http://schemas.openxmlformats.org/officeDocument/2006/relationships/hyperlink" Target="http://www.freescale.com/freedom" TargetMode="External"/><Relationship Id="rId53" Type="http://schemas.openxmlformats.org/officeDocument/2006/relationships/image" Target="media/image20.jpeg"/><Relationship Id="rId58" Type="http://schemas.openxmlformats.org/officeDocument/2006/relationships/image" Target="media/image25.emf"/><Relationship Id="rId74" Type="http://schemas.openxmlformats.org/officeDocument/2006/relationships/image" Target="media/image41.emf"/><Relationship Id="rId79" Type="http://schemas.openxmlformats.org/officeDocument/2006/relationships/hyperlink" Target="file:///\\az84file20v\ampd_wip\Sensors\Projects\NSFK_DS\working%20files\nxp.com" TargetMode="External"/><Relationship Id="rId5" Type="http://schemas.openxmlformats.org/officeDocument/2006/relationships/numbering" Target="numbering.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www.freescale.com/sensorfusion" TargetMode="External"/><Relationship Id="rId30" Type="http://schemas.openxmlformats.org/officeDocument/2006/relationships/hyperlink" Target="http://en.wikipedia.org/wiki/Right_hand_rule" TargetMode="External"/><Relationship Id="rId35" Type="http://schemas.openxmlformats.org/officeDocument/2006/relationships/hyperlink" Target="http://www.freescale.com/kds" TargetMode="External"/><Relationship Id="rId43" Type="http://schemas.openxmlformats.org/officeDocument/2006/relationships/hyperlink" Target="https://www.segger.com/opensda.html" TargetMode="External"/><Relationship Id="rId48" Type="http://schemas.openxmlformats.org/officeDocument/2006/relationships/image" Target="media/image17.emf"/><Relationship Id="rId56"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image" Target="media/image36.emf"/><Relationship Id="rId77" Type="http://schemas.openxmlformats.org/officeDocument/2006/relationships/image" Target="media/image44.emf"/><Relationship Id="rId8" Type="http://schemas.openxmlformats.org/officeDocument/2006/relationships/webSettings" Target="webSettings.xml"/><Relationship Id="rId51" Type="http://schemas.openxmlformats.org/officeDocument/2006/relationships/hyperlink" Target="http://www.ngdc.noaa.gov/geomag-web/" TargetMode="External"/><Relationship Id="rId72" Type="http://schemas.openxmlformats.org/officeDocument/2006/relationships/image" Target="media/image39.emf"/><Relationship Id="rId80" Type="http://schemas.openxmlformats.org/officeDocument/2006/relationships/hyperlink" Target="file:///\\az84file20v\ampd_wip\Sensors\Projects\NSFK_DS\working%20files\nxp.com\support" TargetMode="External"/><Relationship Id="rId85"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www.nxp.com/sensorfusion" TargetMode="External"/><Relationship Id="rId38" Type="http://schemas.openxmlformats.org/officeDocument/2006/relationships/hyperlink" Target="http://nxp.com/files/32bit/doc/user_guide/OPENSDAUG.pdf" TargetMode="External"/><Relationship Id="rId46" Type="http://schemas.openxmlformats.org/officeDocument/2006/relationships/image" Target="media/image15.emf"/><Relationship Id="rId59" Type="http://schemas.openxmlformats.org/officeDocument/2006/relationships/image" Target="media/image26.emf"/><Relationship Id="rId67" Type="http://schemas.openxmlformats.org/officeDocument/2006/relationships/image" Target="media/image34.emf"/><Relationship Id="rId20" Type="http://schemas.openxmlformats.org/officeDocument/2006/relationships/image" Target="media/image5.png"/><Relationship Id="rId41" Type="http://schemas.openxmlformats.org/officeDocument/2006/relationships/hyperlink" Target="http://www.pemicro.com/opensda/" TargetMode="External"/><Relationship Id="rId54" Type="http://schemas.openxmlformats.org/officeDocument/2006/relationships/image" Target="media/image21.emf"/><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emf"/><Relationship Id="rId83" Type="http://schemas.openxmlformats.org/officeDocument/2006/relationships/header" Target="head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en.wikipedia.org/wiki/Euler_Angles" TargetMode="External"/><Relationship Id="rId49" Type="http://schemas.openxmlformats.org/officeDocument/2006/relationships/image" Target="media/image18.emf"/><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www.nxp.com/freedom" TargetMode="External"/><Relationship Id="rId52" Type="http://schemas.openxmlformats.org/officeDocument/2006/relationships/hyperlink" Target="http://www.ngdc.noaa.gov/geomag-web/" TargetMode="External"/><Relationship Id="rId60" Type="http://schemas.openxmlformats.org/officeDocument/2006/relationships/image" Target="media/image27.emf"/><Relationship Id="rId65" Type="http://schemas.openxmlformats.org/officeDocument/2006/relationships/image" Target="media/image32.emf"/><Relationship Id="rId73" Type="http://schemas.openxmlformats.org/officeDocument/2006/relationships/image" Target="media/image40.emf"/><Relationship Id="rId78" Type="http://schemas.openxmlformats.org/officeDocument/2006/relationships/image" Target="media/image45.emf"/><Relationship Id="rId81" Type="http://schemas.openxmlformats.org/officeDocument/2006/relationships/hyperlink" Target="file:///\\az84file20v\ampd_wip\Sensors\Projects\NSFK_DS\working%20files\nxp.com\salestermsandconditions"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hyperlink" Target="http://www.nxp.com/opensda" TargetMode="External"/><Relationship Id="rId34" Type="http://schemas.openxmlformats.org/officeDocument/2006/relationships/hyperlink" Target="https://mcuoneclipse.com/" TargetMode="Externa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43.emf"/><Relationship Id="rId7" Type="http://schemas.openxmlformats.org/officeDocument/2006/relationships/settings" Target="settings.xml"/><Relationship Id="rId71" Type="http://schemas.openxmlformats.org/officeDocument/2006/relationships/image" Target="media/image38.emf"/><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www.nxp.com/opensda" TargetMode="External"/><Relationship Id="rId45" Type="http://schemas.openxmlformats.org/officeDocument/2006/relationships/image" Target="media/image14.jpeg"/><Relationship Id="rId66" Type="http://schemas.openxmlformats.org/officeDocument/2006/relationships/image" Target="media/image33.png"/><Relationship Id="rId87" Type="http://schemas.microsoft.com/office/2011/relationships/people" Target="people.xml"/><Relationship Id="rId61" Type="http://schemas.openxmlformats.org/officeDocument/2006/relationships/image" Target="media/image28.emf"/><Relationship Id="rId82" Type="http://schemas.openxmlformats.org/officeDocument/2006/relationships/header" Target="header4.xm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46.png"/></Relationships>
</file>

<file path=word/_rels/footer5.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Vapor Trail">
  <a:themeElements>
    <a:clrScheme name="Freescale">
      <a:dk1>
        <a:sysClr val="windowText" lastClr="000000"/>
      </a:dk1>
      <a:lt1>
        <a:sysClr val="window" lastClr="FFFFFF"/>
      </a:lt1>
      <a:dk2>
        <a:srgbClr val="454545"/>
      </a:dk2>
      <a:lt2>
        <a:srgbClr val="DADADA"/>
      </a:lt2>
      <a:accent1>
        <a:srgbClr val="FF0000"/>
      </a:accent1>
      <a:accent2>
        <a:srgbClr val="D5652B"/>
      </a:accent2>
      <a:accent3>
        <a:srgbClr val="EFC031"/>
      </a:accent3>
      <a:accent4>
        <a:srgbClr val="00FF00"/>
      </a:accent4>
      <a:accent5>
        <a:srgbClr val="0000FF"/>
      </a:accent5>
      <a:accent6>
        <a:srgbClr val="4A9BDC"/>
      </a:accent6>
      <a:hlink>
        <a:srgbClr val="000000"/>
      </a:hlink>
      <a:folHlink>
        <a:srgbClr val="000000"/>
      </a:folHlink>
    </a:clrScheme>
    <a:fontScheme name="Freescale">
      <a:majorFont>
        <a:latin typeface="Arial"/>
        <a:ea typeface=""/>
        <a:cs typeface=""/>
      </a:majorFont>
      <a:minorFont>
        <a:latin typeface="Arial"/>
        <a:ea typeface=""/>
        <a:cs typeface=""/>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3A8E9B66F84F4CA421098C29FC64C2" ma:contentTypeVersion="5" ma:contentTypeDescription="Create a new document." ma:contentTypeScope="" ma:versionID="a27e3cbaa763e4dd0f1031e98bdcb084">
  <xsd:schema xmlns:xsd="http://www.w3.org/2001/XMLSchema" xmlns:xs="http://www.w3.org/2001/XMLSchema" xmlns:p="http://schemas.microsoft.com/office/2006/metadata/properties" xmlns:ns2="a96f6659-b80c-4322-8a9f-2b52a37adb7f" xmlns:ns3="10e77028-cc56-440b-943c-c504c35b2ecb" xmlns:ns4="4588ec9f-7c33-4df5-b7bc-a26254f171fc" targetNamespace="http://schemas.microsoft.com/office/2006/metadata/properties" ma:root="true" ma:fieldsID="51a30e4f0f92f3e5f1ae7e6489858242" ns2:_="" ns3:_="" ns4:_="">
    <xsd:import namespace="a96f6659-b80c-4322-8a9f-2b52a37adb7f"/>
    <xsd:import namespace="10e77028-cc56-440b-943c-c504c35b2ecb"/>
    <xsd:import namespace="4588ec9f-7c33-4df5-b7bc-a26254f171fc"/>
    <xsd:element name="properties">
      <xsd:complexType>
        <xsd:sequence>
          <xsd:element name="documentManagement">
            <xsd:complexType>
              <xsd:all>
                <xsd:element ref="ns2:SharedWithUsers" minOccurs="0"/>
                <xsd:element ref="ns3:SharingHintHash" minOccurs="0"/>
                <xsd:element ref="ns4:Project_x0020_ID" minOccurs="0"/>
                <xsd:element ref="ns4:Project_x0020_ID_x003a_Task_x0020_Name"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6f6659-b80c-4322-8a9f-2b52a37adb7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e77028-cc56-440b-943c-c504c35b2ecb"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8ec9f-7c33-4df5-b7bc-a26254f171fc" elementFormDefault="qualified">
    <xsd:import namespace="http://schemas.microsoft.com/office/2006/documentManagement/types"/>
    <xsd:import namespace="http://schemas.microsoft.com/office/infopath/2007/PartnerControls"/>
    <xsd:element name="Project_x0020_ID" ma:index="10" nillable="true" ma:displayName="Project ID" ma:list="{0b054f8b-2fb6-4e4c-9d11-67570d43b861}" ma:internalName="Project_x0020_ID" ma:showField="ID" ma:web="10e77028-cc56-440b-943c-c504c35b2ecb">
      <xsd:simpleType>
        <xsd:restriction base="dms:Lookup"/>
      </xsd:simpleType>
    </xsd:element>
    <xsd:element name="Project_x0020_ID_x003a_Task_x0020_Name" ma:index="11" nillable="true" ma:displayName="Project ID:Task Name" ma:list="{0b054f8b-2fb6-4e4c-9d11-67570d43b861}" ma:internalName="Project_x0020_ID_x003a_Task_x0020_Name" ma:readOnly="true" ma:showField="Title" ma:web="10e77028-cc56-440b-943c-c504c35b2ecb">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a96f6659-b80c-4322-8a9f-2b52a37adb7f">
      <UserInfo>
        <DisplayName>Sivakumar Aswin-B50885</DisplayName>
        <AccountId>33</AccountId>
        <AccountType/>
      </UserInfo>
    </SharedWithUsers>
    <Project_x0020_ID xmlns="4588ec9f-7c33-4df5-b7bc-a26254f171fc" xsi:nil="true"/>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Fre</b:Tag>
    <b:SourceType>Misc</b:SourceType>
    <b:Guid>{32CA0694-F7B8-416D-B628-20389F5FB96A}</b:Guid>
    <b:Author>
      <b:Author>
        <b:Corporate>Freescale Semiconductors, Inc.</b:Corporate>
      </b:Author>
    </b:Author>
    <b:Title>MMA8652C 3-Axis Accelerometer</b:Title>
    <b:RefOrder>1</b:RefOrder>
  </b:Source>
</b:Sources>
</file>

<file path=customXml/itemProps1.xml><?xml version="1.0" encoding="utf-8"?>
<ds:datastoreItem xmlns:ds="http://schemas.openxmlformats.org/officeDocument/2006/customXml" ds:itemID="{43749845-919A-401F-8289-2C180DD256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6f6659-b80c-4322-8a9f-2b52a37adb7f"/>
    <ds:schemaRef ds:uri="10e77028-cc56-440b-943c-c504c35b2ecb"/>
    <ds:schemaRef ds:uri="4588ec9f-7c33-4df5-b7bc-a26254f171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38DAD0-FB11-43D6-8191-D4CA58C6013A}">
  <ds:schemaRefs>
    <ds:schemaRef ds:uri="http://schemas.microsoft.com/sharepoint/v3/contenttype/forms"/>
  </ds:schemaRefs>
</ds:datastoreItem>
</file>

<file path=customXml/itemProps3.xml><?xml version="1.0" encoding="utf-8"?>
<ds:datastoreItem xmlns:ds="http://schemas.openxmlformats.org/officeDocument/2006/customXml" ds:itemID="{F6DF2581-5A46-4568-B4C4-CE8ED3318475}">
  <ds:schemaRefs>
    <ds:schemaRef ds:uri="http://schemas.microsoft.com/office/2006/metadata/properties"/>
    <ds:schemaRef ds:uri="http://schemas.microsoft.com/office/infopath/2007/PartnerControls"/>
    <ds:schemaRef ds:uri="a96f6659-b80c-4322-8a9f-2b52a37adb7f"/>
    <ds:schemaRef ds:uri="4588ec9f-7c33-4df5-b7bc-a26254f171fc"/>
  </ds:schemaRefs>
</ds:datastoreItem>
</file>

<file path=customXml/itemProps4.xml><?xml version="1.0" encoding="utf-8"?>
<ds:datastoreItem xmlns:ds="http://schemas.openxmlformats.org/officeDocument/2006/customXml" ds:itemID="{338E14C5-5694-446D-B0C7-CB34EEA74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7000</TotalTime>
  <Pages>49</Pages>
  <Words>10242</Words>
  <Characters>58383</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J Manago</dc:creator>
  <cp:lastModifiedBy>Stanley Mike-RMPE01</cp:lastModifiedBy>
  <cp:revision>138</cp:revision>
  <cp:lastPrinted>2017-05-27T17:25:00Z</cp:lastPrinted>
  <dcterms:created xsi:type="dcterms:W3CDTF">2016-08-11T21:45:00Z</dcterms:created>
  <dcterms:modified xsi:type="dcterms:W3CDTF">2017-05-27T22:58:00Z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0x010100543A8E9B66F84F4CA421098C29FC64C2</vt:lpwstr>
  </property>
  <property fmtid="{D5CDD505-2E9C-101B-9397-08002B2CF9AE}" pid="3" name="IsMyDocuments">
    <vt:bool>true</vt:bool>
  </property>
</Properties>
</file>